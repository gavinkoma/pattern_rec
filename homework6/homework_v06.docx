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1004" w14:textId="77777777" w:rsidR="005A0B97" w:rsidRDefault="00F06A10">
      <w:pPr>
        <w:spacing w:after="0"/>
        <w:jc w:val="left"/>
      </w:pPr>
      <w:r>
        <w:rPr>
          <w:noProof/>
          <w:sz w:val="20"/>
        </w:rPr>
        <mc:AlternateContent>
          <mc:Choice Requires="wps">
            <w:drawing>
              <wp:anchor distT="0" distB="0" distL="0" distR="0" simplePos="0" relativeHeight="251657216" behindDoc="0" locked="0" layoutInCell="1" allowOverlap="1" wp14:anchorId="3872B12F" wp14:editId="5DB2FB73">
                <wp:simplePos x="0" y="0"/>
                <wp:positionH relativeFrom="column">
                  <wp:posOffset>171450</wp:posOffset>
                </wp:positionH>
                <wp:positionV relativeFrom="page">
                  <wp:posOffset>883285</wp:posOffset>
                </wp:positionV>
                <wp:extent cx="3829050" cy="145415"/>
                <wp:effectExtent l="0" t="0" r="6350" b="698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5415"/>
                        </a:xfrm>
                        <a:prstGeom prst="rect">
                          <a:avLst/>
                        </a:prstGeom>
                        <a:solidFill>
                          <a:srgbClr val="FFFFFF"/>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2B12F" id="_x0000_t202" coordsize="21600,21600" o:spt="202" path="m,l,21600r21600,l21600,xe">
                <v:stroke joinstyle="miter"/>
                <v:path gradientshapeok="t" o:connecttype="rect"/>
              </v:shapetype>
              <v:shape id="Text Box 5" o:spid="_x0000_s1026" type="#_x0000_t202" style="position:absolute;margin-left:13.5pt;margin-top:69.55pt;width:301.5pt;height:11.4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" stroked="f">
                <v:textbox inset="0,0,0,0">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v:textbox>
                <w10:wrap type="square" anchory="page"/>
              </v:shape>
            </w:pict>
          </mc:Fallback>
        </mc:AlternateContent>
      </w:r>
      <w:bookmarkStart w:id="0" w:name="_Ref49482707"/>
      <w:bookmarkEnd w:id="0"/>
    </w:p>
    <w:p w14:paraId="33EB26D2" w14:textId="1694D4B6" w:rsidR="005A0B97" w:rsidRDefault="00F06A10">
      <w:pPr>
        <w:spacing w:before="240"/>
        <w:jc w:val="center"/>
      </w:pPr>
      <w:r>
        <w:rPr>
          <w:noProof/>
          <w:sz w:val="20"/>
        </w:rPr>
        <mc:AlternateContent>
          <mc:Choice Requires="wps">
            <w:drawing>
              <wp:anchor distT="0" distB="0" distL="114300" distR="114300" simplePos="0" relativeHeight="251654144" behindDoc="1" locked="0" layoutInCell="1" allowOverlap="1" wp14:anchorId="702FEFE1" wp14:editId="05626C46">
                <wp:simplePos x="0" y="0"/>
                <wp:positionH relativeFrom="margin">
                  <wp:posOffset>66675</wp:posOffset>
                </wp:positionH>
                <wp:positionV relativeFrom="margin">
                  <wp:posOffset>66675</wp:posOffset>
                </wp:positionV>
                <wp:extent cx="5943600" cy="8229600"/>
                <wp:effectExtent l="19050" t="19050" r="19050" b="19050"/>
                <wp:wrapNone/>
                <wp:docPr id="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333399"/>
                          </a:solidFill>
                          <a:miter lim="800000"/>
                          <a:headEnd/>
                          <a:tailEnd/>
                        </a:ln>
                        <a:effectLst/>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65D06" id="Rectangle 3" o:spid="_x0000_s1026" style="position:absolute;margin-left:5.25pt;margin-top:5.25pt;width:468pt;height:9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" filled="f" strokecolor="#339" strokeweight="3pt">
                <o:lock v:ext="edit" aspectratio="t"/>
                <w10:wrap anchorx="margin" anchory="margin"/>
              </v:rect>
            </w:pict>
          </mc:Fallback>
        </mc:AlternateContent>
      </w:r>
      <w:r>
        <w:rPr>
          <w:noProof/>
          <w:sz w:val="20"/>
        </w:rPr>
        <mc:AlternateContent>
          <mc:Choice Requires="wps">
            <w:drawing>
              <wp:anchor distT="0" distB="0" distL="114300" distR="114300" simplePos="0" relativeHeight="251655168" behindDoc="1" locked="0" layoutInCell="1" allowOverlap="1" wp14:anchorId="32E502AF" wp14:editId="2BE079F2">
                <wp:simplePos x="0" y="0"/>
                <wp:positionH relativeFrom="margin">
                  <wp:align>center</wp:align>
                </wp:positionH>
                <wp:positionV relativeFrom="margin">
                  <wp:align>center</wp:align>
                </wp:positionV>
                <wp:extent cx="5943600" cy="8229600"/>
                <wp:effectExtent l="19050" t="19050" r="19050" b="19050"/>
                <wp:wrapNone/>
                <wp:docPr id="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BE0F34"/>
                          </a:solidFill>
                          <a:miter lim="800000"/>
                          <a:headEnd/>
                          <a:tailEnd/>
                        </a:ln>
                        <a:effectLst/>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ED039" id="Rectangle 2" o:spid="_x0000_s1026" style="position:absolute;margin-left:0;margin-top:0;width:468pt;height:9in;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" filled="f" strokecolor="#be0f34" strokeweight="3pt">
                <o:lock v:ext="edit" aspectratio="t"/>
                <w10:wrap anchorx="margin" anchory="margin"/>
              </v:rect>
            </w:pict>
          </mc:Fallback>
        </mc:AlternateContent>
      </w:r>
      <w:r w:rsidR="009C6132">
        <w:t xml:space="preserve">Homework Assignment No. </w:t>
      </w:r>
      <w:r w:rsidR="002A6630">
        <w:t>0</w:t>
      </w:r>
      <w:ins w:id="1" w:author="Gavin Thomas Koma" w:date="2023-02-23T20:07:00Z">
        <w:r w:rsidR="00AD53B7">
          <w:t>6</w:t>
        </w:r>
      </w:ins>
      <w:del w:id="2" w:author="Gavin Thomas Koma" w:date="2023-02-09T13:13:00Z">
        <w:r w:rsidR="002A6630" w:rsidDel="00A36076">
          <w:delText>3</w:delText>
        </w:r>
      </w:del>
      <w:r w:rsidR="009C6132">
        <w:t>:</w:t>
      </w:r>
    </w:p>
    <w:p w14:paraId="5F3D170F" w14:textId="7CD379C9" w:rsidR="005A0B97" w:rsidRDefault="00F86BE9" w:rsidP="002A6630">
      <w:pPr>
        <w:spacing w:before="240"/>
        <w:jc w:val="center"/>
        <w:rPr>
          <w:rFonts w:ascii="Helvetica" w:hAnsi="Helvetica"/>
          <w:b/>
          <w:sz w:val="28"/>
        </w:rPr>
      </w:pPr>
      <w:r>
        <w:rPr>
          <w:rFonts w:ascii="Helvetica" w:hAnsi="Helvetica"/>
          <w:b/>
          <w:sz w:val="28"/>
        </w:rPr>
        <w:t xml:space="preserve">HW No. </w:t>
      </w:r>
      <w:r w:rsidR="002A6630">
        <w:rPr>
          <w:rFonts w:ascii="Helvetica" w:hAnsi="Helvetica"/>
          <w:b/>
          <w:sz w:val="28"/>
        </w:rPr>
        <w:t>0</w:t>
      </w:r>
      <w:ins w:id="3" w:author="Gavin Thomas Koma" w:date="2023-02-23T20:06:00Z">
        <w:r w:rsidR="00AD53B7">
          <w:rPr>
            <w:rFonts w:ascii="Helvetica" w:hAnsi="Helvetica"/>
            <w:b/>
            <w:sz w:val="28"/>
          </w:rPr>
          <w:t>6</w:t>
        </w:r>
      </w:ins>
      <w:del w:id="4" w:author="Gavin Thomas Koma" w:date="2023-02-09T13:13:00Z">
        <w:r w:rsidR="002A6630" w:rsidDel="00A36076">
          <w:rPr>
            <w:rFonts w:ascii="Helvetica" w:hAnsi="Helvetica"/>
            <w:b/>
            <w:sz w:val="28"/>
          </w:rPr>
          <w:delText>3</w:delText>
        </w:r>
      </w:del>
      <w:r>
        <w:rPr>
          <w:rFonts w:ascii="Helvetica" w:hAnsi="Helvetica"/>
          <w:b/>
          <w:sz w:val="28"/>
        </w:rPr>
        <w:t>:</w:t>
      </w:r>
      <w:ins w:id="5" w:author="Gavin Thomas Koma" w:date="2023-02-09T13:13:00Z">
        <w:r w:rsidR="00A36076">
          <w:rPr>
            <w:rFonts w:ascii="Helvetica" w:hAnsi="Helvetica"/>
            <w:b/>
            <w:sz w:val="28"/>
          </w:rPr>
          <w:t xml:space="preserve"> </w:t>
        </w:r>
      </w:ins>
      <w:ins w:id="6" w:author="Gavin Thomas Koma" w:date="2023-02-23T20:06:00Z">
        <w:r w:rsidR="00AD53B7">
          <w:rPr>
            <w:rFonts w:ascii="Helvetica" w:hAnsi="Helvetica"/>
            <w:b/>
            <w:sz w:val="28"/>
          </w:rPr>
          <w:t>Expectation Maximization</w:t>
        </w:r>
      </w:ins>
      <w:ins w:id="7" w:author="Gavin Thomas Koma" w:date="2023-02-23T20:07:00Z">
        <w:r w:rsidR="00AD53B7">
          <w:rPr>
            <w:rFonts w:ascii="Helvetica" w:hAnsi="Helvetica"/>
            <w:b/>
            <w:sz w:val="28"/>
          </w:rPr>
          <w:t xml:space="preserve"> (EM) and Hidden Markov Models (HMMs)</w:t>
        </w:r>
      </w:ins>
      <w:del w:id="8" w:author="Gavin Thomas Koma" w:date="2023-02-09T13:12:00Z">
        <w:r w:rsidDel="00A36076">
          <w:rPr>
            <w:rFonts w:ascii="Helvetica" w:hAnsi="Helvetica"/>
            <w:b/>
            <w:sz w:val="28"/>
          </w:rPr>
          <w:delText xml:space="preserve"> </w:delText>
        </w:r>
        <w:r w:rsidR="002A6630" w:rsidDel="00A36076">
          <w:rPr>
            <w:rFonts w:ascii="Helvetica" w:hAnsi="Helvetica"/>
            <w:b/>
            <w:sz w:val="28"/>
          </w:rPr>
          <w:delText>Maximum Likelihood vs. Bayesian Estimation</w:delText>
        </w:r>
      </w:del>
    </w:p>
    <w:p w14:paraId="45AA934F" w14:textId="77777777" w:rsidR="005A0B97" w:rsidRDefault="006A3001">
      <w:pPr>
        <w:jc w:val="center"/>
      </w:pPr>
      <w:r>
        <w:t>submitted to:</w:t>
      </w:r>
    </w:p>
    <w:p w14:paraId="3BE21704" w14:textId="77777777" w:rsidR="005A0B97" w:rsidRDefault="006A3001">
      <w:pPr>
        <w:spacing w:after="0" w:line="280" w:lineRule="atLeast"/>
        <w:jc w:val="center"/>
        <w:rPr>
          <w:b/>
        </w:rPr>
      </w:pPr>
      <w:r>
        <w:t xml:space="preserve">Professor Joseph </w:t>
      </w:r>
      <w:proofErr w:type="spellStart"/>
      <w:r>
        <w:t>Picone</w:t>
      </w:r>
      <w:proofErr w:type="spellEnd"/>
    </w:p>
    <w:p w14:paraId="6B99BBB5" w14:textId="58314171" w:rsidR="005A0B97" w:rsidRDefault="002F691B">
      <w:pPr>
        <w:spacing w:after="0" w:line="280" w:lineRule="atLeast"/>
        <w:jc w:val="center"/>
        <w:rPr>
          <w:b/>
        </w:rPr>
      </w:pPr>
      <w:r>
        <w:t xml:space="preserve">ECE </w:t>
      </w:r>
      <w:r w:rsidR="00F86BE9">
        <w:t>8527</w:t>
      </w:r>
      <w:r w:rsidR="009C6132">
        <w:t xml:space="preserve">: </w:t>
      </w:r>
      <w:r w:rsidR="00F86BE9">
        <w:t>Introduction to Pattern Recognition and Machine Learning</w:t>
      </w:r>
    </w:p>
    <w:p w14:paraId="03C304FF" w14:textId="77777777" w:rsidR="000857C8" w:rsidRDefault="000857C8">
      <w:pPr>
        <w:spacing w:after="0" w:line="280" w:lineRule="atLeast"/>
        <w:jc w:val="center"/>
      </w:pPr>
      <w:r>
        <w:t xml:space="preserve">Temple University </w:t>
      </w:r>
    </w:p>
    <w:p w14:paraId="6BA35006" w14:textId="77777777" w:rsidR="005A0B97" w:rsidRDefault="000857C8">
      <w:pPr>
        <w:spacing w:after="0" w:line="280" w:lineRule="atLeast"/>
        <w:jc w:val="center"/>
        <w:rPr>
          <w:b/>
        </w:rPr>
      </w:pPr>
      <w:r>
        <w:t>College of Engineering</w:t>
      </w:r>
    </w:p>
    <w:p w14:paraId="7341E884" w14:textId="77777777" w:rsidR="005A0B97" w:rsidRDefault="007D07DF">
      <w:pPr>
        <w:spacing w:after="0" w:line="280" w:lineRule="atLeast"/>
        <w:jc w:val="center"/>
      </w:pPr>
      <w:r>
        <w:t>1947 North 12</w:t>
      </w:r>
      <w:r w:rsidRPr="007D07DF">
        <w:rPr>
          <w:vertAlign w:val="superscript"/>
        </w:rPr>
        <w:t>th</w:t>
      </w:r>
      <w:r>
        <w:t xml:space="preserve"> Street</w:t>
      </w:r>
    </w:p>
    <w:p w14:paraId="42821759" w14:textId="77777777" w:rsidR="005A0B97" w:rsidRDefault="007D07DF">
      <w:pPr>
        <w:spacing w:after="0" w:line="280" w:lineRule="atLeast"/>
        <w:jc w:val="center"/>
      </w:pPr>
      <w:r>
        <w:t>Philadelphia</w:t>
      </w:r>
      <w:r w:rsidR="006A3001">
        <w:t xml:space="preserve">, </w:t>
      </w:r>
      <w:r>
        <w:t>Pennsylvania 19122</w:t>
      </w:r>
    </w:p>
    <w:p w14:paraId="13C693DE" w14:textId="77777777" w:rsidR="005A0B97" w:rsidRDefault="005A0B97">
      <w:pPr>
        <w:spacing w:after="0" w:line="280" w:lineRule="atLeast"/>
        <w:jc w:val="center"/>
      </w:pPr>
    </w:p>
    <w:p w14:paraId="3E306D45" w14:textId="650DD903" w:rsidR="00F86BE9" w:rsidRDefault="002A6630">
      <w:pPr>
        <w:jc w:val="center"/>
      </w:pPr>
      <w:r>
        <w:t xml:space="preserve">February </w:t>
      </w:r>
      <w:ins w:id="9" w:author="Gavin Thomas Koma" w:date="2023-02-09T13:13:00Z">
        <w:r w:rsidR="00A36076">
          <w:t>9t</w:t>
        </w:r>
      </w:ins>
      <w:del w:id="10" w:author="Gavin Thomas Koma" w:date="2023-02-09T13:13:00Z">
        <w:r w:rsidDel="00A36076">
          <w:delText>6t</w:delText>
        </w:r>
      </w:del>
      <w:r>
        <w:t>h</w:t>
      </w:r>
      <w:r w:rsidR="00F86BE9">
        <w:t>, 20</w:t>
      </w:r>
      <w:ins w:id="11" w:author="Gavin Thomas Koma" w:date="2023-02-09T13:14:00Z">
        <w:r w:rsidR="00A36076">
          <w:t>2</w:t>
        </w:r>
      </w:ins>
      <w:del w:id="12" w:author="Gavin Thomas Koma" w:date="2023-02-09T13:14:00Z">
        <w:r w:rsidR="00F86BE9" w:rsidDel="00A36076">
          <w:delText>2</w:delText>
        </w:r>
      </w:del>
      <w:ins w:id="13" w:author="Gavin Thomas Koma" w:date="2023-02-09T13:14:00Z">
        <w:r w:rsidR="00A36076">
          <w:t>3</w:t>
        </w:r>
      </w:ins>
      <w:del w:id="14" w:author="Gavin Thomas Koma" w:date="2023-02-09T13:14:00Z">
        <w:r w:rsidR="00F86BE9" w:rsidDel="00A36076">
          <w:delText>2</w:delText>
        </w:r>
      </w:del>
    </w:p>
    <w:p w14:paraId="1B3349BD" w14:textId="6F08C312" w:rsidR="005A0B97" w:rsidRDefault="006A3001">
      <w:pPr>
        <w:jc w:val="center"/>
      </w:pPr>
      <w:r>
        <w:t>prepared by:</w:t>
      </w:r>
    </w:p>
    <w:p w14:paraId="48917898" w14:textId="598C3A6C" w:rsidR="000857C8" w:rsidRDefault="002A6630" w:rsidP="009C6132">
      <w:pPr>
        <w:spacing w:after="0" w:line="280" w:lineRule="atLeast"/>
        <w:jc w:val="center"/>
      </w:pPr>
      <w:r>
        <w:t>Gavin Koma</w:t>
      </w:r>
      <w:r w:rsidR="009C6132">
        <w:br/>
        <w:t xml:space="preserve">Email: </w:t>
      </w:r>
      <w:r>
        <w:t>gavintkoma</w:t>
      </w:r>
      <w:r w:rsidR="009C6132">
        <w:t>@temple.edu</w:t>
      </w:r>
    </w:p>
    <w:p w14:paraId="0FCC4D84" w14:textId="77777777" w:rsidR="000857C8" w:rsidRDefault="000857C8" w:rsidP="000857C8">
      <w:pPr>
        <w:spacing w:after="0"/>
        <w:jc w:val="center"/>
      </w:pPr>
    </w:p>
    <w:p w14:paraId="799558CD" w14:textId="77777777" w:rsidR="004B7DEF" w:rsidRDefault="004B7DEF">
      <w:pPr>
        <w:widowControl/>
        <w:overflowPunct/>
        <w:autoSpaceDE/>
        <w:autoSpaceDN/>
        <w:adjustRightInd/>
        <w:spacing w:after="0"/>
        <w:jc w:val="left"/>
        <w:textAlignment w:val="auto"/>
        <w:rPr>
          <w:b/>
          <w:color w:val="000000"/>
        </w:rPr>
      </w:pPr>
      <w:r>
        <w:rPr>
          <w:b/>
          <w:color w:val="000000"/>
        </w:rPr>
        <w:br w:type="page"/>
      </w:r>
    </w:p>
    <w:p w14:paraId="355503BF" w14:textId="77777777" w:rsidR="005A0B97" w:rsidRPr="000857C8" w:rsidRDefault="005A0B97">
      <w:pPr>
        <w:pStyle w:val="SDTOC"/>
        <w:spacing w:after="120"/>
        <w:sectPr w:rsidR="005A0B97" w:rsidRPr="000857C8">
          <w:pgSz w:w="12240" w:h="15840"/>
          <w:pgMar w:top="1440" w:right="1440" w:bottom="1440" w:left="1440" w:header="720" w:footer="720" w:gutter="0"/>
          <w:cols w:space="720"/>
          <w:docGrid w:linePitch="360"/>
        </w:sectPr>
      </w:pPr>
    </w:p>
    <w:p w14:paraId="4865147D" w14:textId="4EED0821" w:rsidR="003925EE" w:rsidRDefault="00201700" w:rsidP="00E706F1">
      <w:pPr>
        <w:pStyle w:val="Heading1"/>
        <w:pageBreakBefore/>
        <w:rPr>
          <w:ins w:id="15" w:author="Gavin Thomas Koma" w:date="2023-02-23T20:09:00Z"/>
        </w:rPr>
      </w:pPr>
      <w:bookmarkStart w:id="16" w:name="_Ref49480580"/>
      <w:r>
        <w:lastRenderedPageBreak/>
        <w:t>Task 1</w:t>
      </w:r>
    </w:p>
    <w:p w14:paraId="17E56149" w14:textId="77777777" w:rsidR="00873811" w:rsidRDefault="00873811">
      <w:pPr>
        <w:rPr>
          <w:ins w:id="17" w:author="Gavin Thomas Koma" w:date="2023-02-25T16:46:00Z"/>
        </w:rPr>
      </w:pPr>
      <w:ins w:id="18" w:author="Gavin Thomas Koma" w:date="2023-02-25T16:43:00Z">
        <w:r>
          <w:t xml:space="preserve">The goal of the first task was to </w:t>
        </w:r>
      </w:ins>
      <w:ins w:id="19" w:author="Gavin Thomas Koma" w:date="2023-02-25T16:44:00Z">
        <w:r>
          <w:t xml:space="preserve">model each of the given classes as a mixture of multivariate Gaussian distributions and then to estimate the parameters of these distributions using EM. In order to begin, I first plotted the data to ensure that it was similar </w:t>
        </w:r>
      </w:ins>
      <w:ins w:id="20" w:author="Gavin Thomas Koma" w:date="2023-02-25T16:45:00Z">
        <w:r>
          <w:t>to the provided graphs. In order to do so, I wrote a simple function which passed the varying datasets to a plot. The code is as follows:</w:t>
        </w:r>
      </w:ins>
    </w:p>
    <w:p w14:paraId="765DB852" w14:textId="5CE672E6" w:rsidR="00AD53B7" w:rsidRDefault="00873811" w:rsidP="00873811">
      <w:pPr>
        <w:jc w:val="center"/>
        <w:rPr>
          <w:ins w:id="21" w:author="Gavin Thomas Koma" w:date="2023-02-25T16:46:00Z"/>
        </w:rPr>
      </w:pPr>
      <w:ins w:id="22" w:author="Gavin Thomas Koma" w:date="2023-02-25T16:45:00Z">
        <w:r>
          <w:rPr>
            <w:noProof/>
          </w:rPr>
          <w:drawing>
            <wp:inline distT="0" distB="0" distL="0" distR="0" wp14:anchorId="0EB7811D" wp14:editId="296E231D">
              <wp:extent cx="4502075" cy="3476121"/>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4509343" cy="3481733"/>
                      </a:xfrm>
                      <a:prstGeom prst="rect">
                        <a:avLst/>
                      </a:prstGeom>
                    </pic:spPr>
                  </pic:pic>
                </a:graphicData>
              </a:graphic>
            </wp:inline>
          </w:drawing>
        </w:r>
      </w:ins>
    </w:p>
    <w:p w14:paraId="2B3C402B" w14:textId="123F4D1E" w:rsidR="00873811" w:rsidRDefault="00EF4532" w:rsidP="00873811">
      <w:pPr>
        <w:rPr>
          <w:ins w:id="23" w:author="Gavin Thomas Koma" w:date="2023-02-25T16:46:00Z"/>
        </w:rPr>
      </w:pPr>
      <w:ins w:id="24" w:author="Gavin Thomas Koma" w:date="2023-02-25T16:48:00Z">
        <w:r>
          <w:rPr>
            <w:noProof/>
          </w:rPr>
          <w:drawing>
            <wp:anchor distT="0" distB="0" distL="114300" distR="114300" simplePos="0" relativeHeight="251660288" behindDoc="1" locked="0" layoutInCell="1" allowOverlap="1" wp14:anchorId="4BEF20FB" wp14:editId="67BB1F69">
              <wp:simplePos x="0" y="0"/>
              <wp:positionH relativeFrom="column">
                <wp:posOffset>2828925</wp:posOffset>
              </wp:positionH>
              <wp:positionV relativeFrom="paragraph">
                <wp:posOffset>441325</wp:posOffset>
              </wp:positionV>
              <wp:extent cx="3453130" cy="2546985"/>
              <wp:effectExtent l="0" t="0" r="1270" b="5715"/>
              <wp:wrapTight wrapText="bothSides">
                <wp:wrapPolygon edited="0">
                  <wp:start x="0" y="0"/>
                  <wp:lineTo x="0" y="21541"/>
                  <wp:lineTo x="21529" y="21541"/>
                  <wp:lineTo x="21529" y="0"/>
                  <wp:lineTo x="0" y="0"/>
                </wp:wrapPolygon>
              </wp:wrapTight>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9"/>
                      <a:stretch>
                        <a:fillRect/>
                      </a:stretch>
                    </pic:blipFill>
                    <pic:spPr>
                      <a:xfrm>
                        <a:off x="0" y="0"/>
                        <a:ext cx="3453130" cy="2546985"/>
                      </a:xfrm>
                      <a:prstGeom prst="rect">
                        <a:avLst/>
                      </a:prstGeom>
                    </pic:spPr>
                  </pic:pic>
                </a:graphicData>
              </a:graphic>
              <wp14:sizeRelH relativeFrom="page">
                <wp14:pctWidth>0</wp14:pctWidth>
              </wp14:sizeRelH>
              <wp14:sizeRelV relativeFrom="page">
                <wp14:pctHeight>0</wp14:pctHeight>
              </wp14:sizeRelV>
            </wp:anchor>
          </w:drawing>
        </w:r>
      </w:ins>
      <w:ins w:id="25" w:author="Gavin Thomas Koma" w:date="2023-02-25T16:47:00Z">
        <w:r>
          <w:rPr>
            <w:noProof/>
          </w:rPr>
          <w:drawing>
            <wp:anchor distT="0" distB="0" distL="114300" distR="114300" simplePos="0" relativeHeight="251659264" behindDoc="1" locked="0" layoutInCell="1" allowOverlap="1" wp14:anchorId="45AEBB15" wp14:editId="36655002">
              <wp:simplePos x="0" y="0"/>
              <wp:positionH relativeFrom="column">
                <wp:posOffset>-451261</wp:posOffset>
              </wp:positionH>
              <wp:positionV relativeFrom="paragraph">
                <wp:posOffset>552450</wp:posOffset>
              </wp:positionV>
              <wp:extent cx="3214167" cy="2431228"/>
              <wp:effectExtent l="0" t="0" r="0" b="0"/>
              <wp:wrapTight wrapText="bothSides">
                <wp:wrapPolygon edited="0">
                  <wp:start x="0" y="0"/>
                  <wp:lineTo x="0" y="21442"/>
                  <wp:lineTo x="21510" y="21442"/>
                  <wp:lineTo x="21510" y="0"/>
                  <wp:lineTo x="0" y="0"/>
                </wp:wrapPolygon>
              </wp:wrapTight>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a:stretch>
                        <a:fillRect/>
                      </a:stretch>
                    </pic:blipFill>
                    <pic:spPr>
                      <a:xfrm>
                        <a:off x="0" y="0"/>
                        <a:ext cx="3214167" cy="2431228"/>
                      </a:xfrm>
                      <a:prstGeom prst="rect">
                        <a:avLst/>
                      </a:prstGeom>
                    </pic:spPr>
                  </pic:pic>
                </a:graphicData>
              </a:graphic>
              <wp14:sizeRelH relativeFrom="page">
                <wp14:pctWidth>0</wp14:pctWidth>
              </wp14:sizeRelH>
              <wp14:sizeRelV relativeFrom="page">
                <wp14:pctHeight>0</wp14:pctHeight>
              </wp14:sizeRelV>
            </wp:anchor>
          </w:drawing>
        </w:r>
      </w:ins>
      <w:ins w:id="26" w:author="Gavin Thomas Koma" w:date="2023-02-25T16:46:00Z">
        <w:r w:rsidR="00873811">
          <w:t xml:space="preserve">I have included my outputted graphs and attached them below in order to compare them to the provided graphs. One can see that they look the same. From here, I am comfortable with moving forward. </w:t>
        </w:r>
      </w:ins>
    </w:p>
    <w:p w14:paraId="44E11767" w14:textId="77777777" w:rsidR="00EF4532" w:rsidRDefault="00EF4532" w:rsidP="00873811">
      <w:pPr>
        <w:rPr>
          <w:ins w:id="27" w:author="Gavin Thomas Koma" w:date="2023-02-25T16:56:00Z"/>
        </w:rPr>
      </w:pPr>
    </w:p>
    <w:p w14:paraId="07518F52" w14:textId="4B66974E" w:rsidR="00EF4532" w:rsidRDefault="00EF4532" w:rsidP="00873811">
      <w:pPr>
        <w:rPr>
          <w:ins w:id="28" w:author="Gavin Thomas Koma" w:date="2023-02-25T16:56:00Z"/>
        </w:rPr>
      </w:pPr>
      <w:r>
        <w:rPr>
          <w:noProof/>
        </w:rPr>
        <w:lastRenderedPageBreak/>
        <mc:AlternateContent>
          <mc:Choice Requires="wpg">
            <w:drawing>
              <wp:anchor distT="0" distB="0" distL="114300" distR="114300" simplePos="0" relativeHeight="251662336" behindDoc="0" locked="0" layoutInCell="1" allowOverlap="1" wp14:anchorId="16D5BBEF" wp14:editId="2D00A692">
                <wp:simplePos x="0" y="0"/>
                <wp:positionH relativeFrom="column">
                  <wp:posOffset>-645459</wp:posOffset>
                </wp:positionH>
                <wp:positionV relativeFrom="paragraph">
                  <wp:posOffset>0</wp:posOffset>
                </wp:positionV>
                <wp:extent cx="7101093" cy="2795681"/>
                <wp:effectExtent l="0" t="0" r="0" b="0"/>
                <wp:wrapTight wrapText="bothSides">
                  <wp:wrapPolygon edited="0">
                    <wp:start x="0" y="0"/>
                    <wp:lineTo x="0" y="21100"/>
                    <wp:lineTo x="10586" y="21492"/>
                    <wp:lineTo x="21558" y="21492"/>
                    <wp:lineTo x="21558" y="393"/>
                    <wp:lineTo x="10701"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7101093" cy="2795681"/>
                          <a:chOff x="0" y="0"/>
                          <a:chExt cx="7101093" cy="2795681"/>
                        </a:xfrm>
                      </wpg:grpSpPr>
                      <pic:pic xmlns:pic="http://schemas.openxmlformats.org/drawingml/2006/picture">
                        <pic:nvPicPr>
                          <pic:cNvPr id="11" name="Picture 11" descr="Chart, scatter chart&#10;&#10;Description automatically generated"/>
                          <pic:cNvPicPr>
                            <a:picLocks noChangeAspect="1"/>
                          </pic:cNvPicPr>
                        </pic:nvPicPr>
                        <pic:blipFill>
                          <a:blip r:embed="rId11"/>
                          <a:stretch>
                            <a:fillRect/>
                          </a:stretch>
                        </pic:blipFill>
                        <pic:spPr>
                          <a:xfrm>
                            <a:off x="0" y="0"/>
                            <a:ext cx="3506470" cy="2729230"/>
                          </a:xfrm>
                          <a:prstGeom prst="rect">
                            <a:avLst/>
                          </a:prstGeom>
                        </pic:spPr>
                      </pic:pic>
                      <pic:pic xmlns:pic="http://schemas.openxmlformats.org/drawingml/2006/picture">
                        <pic:nvPicPr>
                          <pic:cNvPr id="13" name="Picture 13" descr="Chart, scatter chart&#10;&#10;Description automatically generated"/>
                          <pic:cNvPicPr>
                            <a:picLocks noChangeAspect="1"/>
                          </pic:cNvPicPr>
                        </pic:nvPicPr>
                        <pic:blipFill>
                          <a:blip r:embed="rId12"/>
                          <a:stretch>
                            <a:fillRect/>
                          </a:stretch>
                        </pic:blipFill>
                        <pic:spPr>
                          <a:xfrm>
                            <a:off x="3506993" y="64546"/>
                            <a:ext cx="3594100" cy="2731135"/>
                          </a:xfrm>
                          <a:prstGeom prst="rect">
                            <a:avLst/>
                          </a:prstGeom>
                        </pic:spPr>
                      </pic:pic>
                    </wpg:wgp>
                  </a:graphicData>
                </a:graphic>
              </wp:anchor>
            </w:drawing>
          </mc:Choice>
          <mc:Fallback>
            <w:pict>
              <v:group w14:anchorId="6B0FF81A" id="Group 14" o:spid="_x0000_s1026" style="position:absolute;margin-left:-50.8pt;margin-top:0;width:559.15pt;height:220.15pt;z-index:251662336" coordsize="71010,279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Chart, scatter chart&#10;&#10;Description automatically generated" style="position:absolute;width:35064;height:27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">
                  <v:imagedata r:id="rId13" o:title="Chart, scatter chart&#10;&#10;Description automatically generated"/>
                </v:shape>
                <v:shape id="Picture 13" o:spid="_x0000_s1028" type="#_x0000_t75" alt="Chart, scatter chart&#10;&#10;Description automatically generated" style="position:absolute;left:35069;top:645;width:35941;height:27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">
                  <v:imagedata r:id="rId14" o:title="Chart, scatter chart&#10;&#10;Description automatically generated"/>
                </v:shape>
                <w10:wrap type="tight"/>
              </v:group>
            </w:pict>
          </mc:Fallback>
        </mc:AlternateContent>
      </w:r>
      <w:ins w:id="29" w:author="Gavin Thomas Koma" w:date="2023-02-25T17:01:00Z">
        <w:r w:rsidR="008733BE">
          <w:t>The implementation of Gaussian Mixture Models using python is fairly simple and only requires a few lines of code.  However, we also need to show the boundaries th</w:t>
        </w:r>
      </w:ins>
      <w:ins w:id="30" w:author="Gavin Thomas Koma" w:date="2023-02-25T17:02:00Z">
        <w:r w:rsidR="008733BE">
          <w:t xml:space="preserve">at are estimated by this model. To do so, I implemented a similar strategy that I used when making the previous two plots. </w:t>
        </w:r>
      </w:ins>
      <w:ins w:id="31" w:author="Gavin Thomas Koma" w:date="2023-02-25T17:05:00Z">
        <w:r w:rsidR="008733BE">
          <w:t>There are two main goal</w:t>
        </w:r>
      </w:ins>
      <w:ins w:id="32" w:author="Gavin Thomas Koma" w:date="2023-02-25T17:06:00Z">
        <w:r w:rsidR="008733BE">
          <w:t xml:space="preserve">s of using the Gaussian Mixture Model. First, to estimate the parameters of each Gaussian component that is within the Gaussian Mixture. The second is to determine which Gaussian component a data point will belong to. </w:t>
        </w:r>
      </w:ins>
    </w:p>
    <w:p w14:paraId="140DA183" w14:textId="3B6BFA7E" w:rsidR="00EF4532" w:rsidRDefault="008103EE" w:rsidP="008103EE">
      <w:pPr>
        <w:jc w:val="center"/>
        <w:rPr>
          <w:ins w:id="33" w:author="Gavin Thomas Koma" w:date="2023-02-25T17:13:00Z"/>
        </w:rPr>
      </w:pPr>
      <w:ins w:id="34" w:author="Gavin Thomas Koma" w:date="2023-02-25T17:13:00Z">
        <w:r>
          <w:rPr>
            <w:noProof/>
          </w:rPr>
          <w:drawing>
            <wp:inline distT="0" distB="0" distL="0" distR="0" wp14:anchorId="28132B50" wp14:editId="0CDFAA95">
              <wp:extent cx="4781774" cy="3995540"/>
              <wp:effectExtent l="0" t="0" r="635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4785651" cy="3998780"/>
                      </a:xfrm>
                      <a:prstGeom prst="rect">
                        <a:avLst/>
                      </a:prstGeom>
                    </pic:spPr>
                  </pic:pic>
                </a:graphicData>
              </a:graphic>
            </wp:inline>
          </w:drawing>
        </w:r>
      </w:ins>
    </w:p>
    <w:p w14:paraId="38758D3D" w14:textId="40F5C79D" w:rsidR="008103EE" w:rsidRDefault="008103EE" w:rsidP="008103EE">
      <w:pPr>
        <w:rPr>
          <w:ins w:id="35" w:author="Gavin Thomas Koma" w:date="2023-02-25T17:18:00Z"/>
        </w:rPr>
      </w:pPr>
      <w:ins w:id="36" w:author="Gavin Thomas Koma" w:date="2023-02-25T17:13:00Z">
        <w:r>
          <w:lastRenderedPageBreak/>
          <w:t>The implementation of the code was incre</w:t>
        </w:r>
      </w:ins>
      <w:ins w:id="37" w:author="Gavin Thomas Koma" w:date="2023-02-25T17:14:00Z">
        <w:r>
          <w:t xml:space="preserve">dibly simple. I </w:t>
        </w:r>
      </w:ins>
      <w:ins w:id="38" w:author="Gavin Thomas Koma" w:date="2023-02-25T17:17:00Z">
        <w:r>
          <w:t xml:space="preserve">passed the same previous files that were used to plot normally and instead passed them through a Gaussian Mixture Estimator. Doing so provided me with the following graphs for varying values of </w:t>
        </w:r>
        <w:proofErr w:type="spellStart"/>
        <w:r>
          <w:t>n</w:t>
        </w:r>
      </w:ins>
      <w:ins w:id="39" w:author="Gavin Thomas Koma" w:date="2023-02-25T17:18:00Z">
        <w:r>
          <w:t>_components</w:t>
        </w:r>
        <w:proofErr w:type="spellEnd"/>
        <w:r>
          <w:t>.</w:t>
        </w:r>
      </w:ins>
    </w:p>
    <w:p w14:paraId="5A097810" w14:textId="6BD359B7" w:rsidR="008103EE" w:rsidRDefault="008103EE" w:rsidP="008103EE">
      <w:pPr>
        <w:rPr>
          <w:ins w:id="40" w:author="Gavin Thomas Koma" w:date="2023-02-25T17:19:00Z"/>
        </w:rPr>
      </w:pPr>
      <w:ins w:id="41" w:author="Gavin Thomas Koma" w:date="2023-02-25T17:19:00Z">
        <w:r>
          <w:rPr>
            <w:noProof/>
          </w:rPr>
          <w:drawing>
            <wp:anchor distT="0" distB="0" distL="114300" distR="114300" simplePos="0" relativeHeight="251664384" behindDoc="1" locked="0" layoutInCell="1" allowOverlap="1" wp14:anchorId="02769F17" wp14:editId="0F4B01EE">
              <wp:simplePos x="0" y="0"/>
              <wp:positionH relativeFrom="column">
                <wp:posOffset>-393065</wp:posOffset>
              </wp:positionH>
              <wp:positionV relativeFrom="paragraph">
                <wp:posOffset>311785</wp:posOffset>
              </wp:positionV>
              <wp:extent cx="3416300" cy="2527935"/>
              <wp:effectExtent l="0" t="0" r="0" b="0"/>
              <wp:wrapTight wrapText="bothSides">
                <wp:wrapPolygon edited="0">
                  <wp:start x="0" y="0"/>
                  <wp:lineTo x="0" y="21486"/>
                  <wp:lineTo x="21520" y="21486"/>
                  <wp:lineTo x="21520"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6"/>
                      <a:stretch>
                        <a:fillRect/>
                      </a:stretch>
                    </pic:blipFill>
                    <pic:spPr>
                      <a:xfrm>
                        <a:off x="0" y="0"/>
                        <a:ext cx="3416300" cy="2527935"/>
                      </a:xfrm>
                      <a:prstGeom prst="rect">
                        <a:avLst/>
                      </a:prstGeom>
                    </pic:spPr>
                  </pic:pic>
                </a:graphicData>
              </a:graphic>
              <wp14:sizeRelH relativeFrom="page">
                <wp14:pctWidth>0</wp14:pctWidth>
              </wp14:sizeRelH>
              <wp14:sizeRelV relativeFrom="page">
                <wp14:pctHeight>0</wp14:pctHeight>
              </wp14:sizeRelV>
            </wp:anchor>
          </w:drawing>
        </w:r>
      </w:ins>
      <w:ins w:id="42" w:author="Gavin Thomas Koma" w:date="2023-02-25T17:18:00Z">
        <w:r>
          <w:rPr>
            <w:noProof/>
          </w:rPr>
          <w:drawing>
            <wp:anchor distT="0" distB="0" distL="114300" distR="114300" simplePos="0" relativeHeight="251663360" behindDoc="1" locked="0" layoutInCell="1" allowOverlap="1" wp14:anchorId="357E2D28" wp14:editId="1BDAEE1D">
              <wp:simplePos x="0" y="0"/>
              <wp:positionH relativeFrom="column">
                <wp:posOffset>3119419</wp:posOffset>
              </wp:positionH>
              <wp:positionV relativeFrom="paragraph">
                <wp:posOffset>311785</wp:posOffset>
              </wp:positionV>
              <wp:extent cx="3355975" cy="2469515"/>
              <wp:effectExtent l="0" t="0" r="0" b="0"/>
              <wp:wrapTight wrapText="bothSides">
                <wp:wrapPolygon edited="0">
                  <wp:start x="0" y="0"/>
                  <wp:lineTo x="0" y="21439"/>
                  <wp:lineTo x="21498" y="21439"/>
                  <wp:lineTo x="21498" y="0"/>
                  <wp:lineTo x="0" y="0"/>
                </wp:wrapPolygon>
              </wp:wrapTight>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a:stretch>
                        <a:fillRect/>
                      </a:stretch>
                    </pic:blipFill>
                    <pic:spPr>
                      <a:xfrm>
                        <a:off x="0" y="0"/>
                        <a:ext cx="3355975" cy="246951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w:t>
        </w:r>
      </w:ins>
      <w:ins w:id="43" w:author="Gavin Thomas Koma" w:date="2023-02-25T17:19:00Z">
        <w:r>
          <w:t>=</w:t>
        </w:r>
      </w:ins>
      <w:ins w:id="44" w:author="Gavin Thomas Koma" w:date="2023-02-25T17:18:00Z">
        <w:r>
          <w:t xml:space="preserve"> 1:</w:t>
        </w:r>
      </w:ins>
    </w:p>
    <w:p w14:paraId="04C90485" w14:textId="1C4F7429" w:rsidR="008103EE" w:rsidRDefault="008103EE" w:rsidP="008103EE">
      <w:pPr>
        <w:rPr>
          <w:ins w:id="45" w:author="Gavin Thomas Koma" w:date="2023-02-25T17:19:00Z"/>
        </w:rPr>
      </w:pPr>
    </w:p>
    <w:p w14:paraId="2F27FD1A" w14:textId="7F48563E" w:rsidR="008103EE" w:rsidRDefault="008103EE" w:rsidP="008103EE">
      <w:pPr>
        <w:rPr>
          <w:ins w:id="46" w:author="Gavin Thomas Koma" w:date="2023-02-25T17:19:00Z"/>
        </w:rPr>
      </w:pPr>
      <w:ins w:id="47" w:author="Gavin Thomas Koma" w:date="2023-02-25T17:20:00Z">
        <w:r>
          <w:rPr>
            <w:noProof/>
          </w:rPr>
          <w:drawing>
            <wp:anchor distT="0" distB="0" distL="114300" distR="114300" simplePos="0" relativeHeight="251666432" behindDoc="1" locked="0" layoutInCell="1" allowOverlap="1" wp14:anchorId="1FE6DE46" wp14:editId="4BB1E73B">
              <wp:simplePos x="0" y="0"/>
              <wp:positionH relativeFrom="column">
                <wp:posOffset>2867025</wp:posOffset>
              </wp:positionH>
              <wp:positionV relativeFrom="paragraph">
                <wp:posOffset>276225</wp:posOffset>
              </wp:positionV>
              <wp:extent cx="3990975" cy="2905760"/>
              <wp:effectExtent l="0" t="0" r="0" b="2540"/>
              <wp:wrapTight wrapText="bothSides">
                <wp:wrapPolygon edited="0">
                  <wp:start x="0" y="0"/>
                  <wp:lineTo x="0" y="21524"/>
                  <wp:lineTo x="21514" y="21524"/>
                  <wp:lineTo x="21514"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3990975" cy="2905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1660D0F" wp14:editId="169B70DA">
              <wp:simplePos x="0" y="0"/>
              <wp:positionH relativeFrom="column">
                <wp:posOffset>-712470</wp:posOffset>
              </wp:positionH>
              <wp:positionV relativeFrom="paragraph">
                <wp:posOffset>375210</wp:posOffset>
              </wp:positionV>
              <wp:extent cx="3659505" cy="2807335"/>
              <wp:effectExtent l="0" t="0" r="0" b="0"/>
              <wp:wrapTight wrapText="bothSides">
                <wp:wrapPolygon edited="0">
                  <wp:start x="0" y="0"/>
                  <wp:lineTo x="0" y="21497"/>
                  <wp:lineTo x="21514" y="21497"/>
                  <wp:lineTo x="21514" y="0"/>
                  <wp:lineTo x="0" y="0"/>
                </wp:wrapPolygon>
              </wp:wrapTight>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a:stretch>
                        <a:fillRect/>
                      </a:stretch>
                    </pic:blipFill>
                    <pic:spPr>
                      <a:xfrm>
                        <a:off x="0" y="0"/>
                        <a:ext cx="3659505" cy="2807335"/>
                      </a:xfrm>
                      <a:prstGeom prst="rect">
                        <a:avLst/>
                      </a:prstGeom>
                    </pic:spPr>
                  </pic:pic>
                </a:graphicData>
              </a:graphic>
              <wp14:sizeRelH relativeFrom="page">
                <wp14:pctWidth>0</wp14:pctWidth>
              </wp14:sizeRelH>
              <wp14:sizeRelV relativeFrom="page">
                <wp14:pctHeight>0</wp14:pctHeight>
              </wp14:sizeRelV>
            </wp:anchor>
          </w:drawing>
        </w:r>
      </w:ins>
      <w:ins w:id="48" w:author="Gavin Thomas Koma" w:date="2023-02-25T17:19:00Z">
        <w:r>
          <w:t xml:space="preserve">For </w:t>
        </w:r>
        <w:proofErr w:type="spellStart"/>
        <w:r>
          <w:t>n_components</w:t>
        </w:r>
        <w:proofErr w:type="spellEnd"/>
        <w:r>
          <w:t xml:space="preserve"> = 2:</w:t>
        </w:r>
      </w:ins>
    </w:p>
    <w:p w14:paraId="3A9C16DE" w14:textId="48348A82" w:rsidR="008103EE" w:rsidRDefault="008103EE" w:rsidP="008103EE">
      <w:pPr>
        <w:rPr>
          <w:ins w:id="49" w:author="Gavin Thomas Koma" w:date="2023-02-25T17:19:00Z"/>
        </w:rPr>
      </w:pPr>
    </w:p>
    <w:p w14:paraId="7B56D927" w14:textId="1BDD9A9E" w:rsidR="008103EE" w:rsidRDefault="008103EE" w:rsidP="008103EE">
      <w:pPr>
        <w:rPr>
          <w:ins w:id="50" w:author="Gavin Thomas Koma" w:date="2023-02-25T17:19:00Z"/>
        </w:rPr>
      </w:pPr>
    </w:p>
    <w:p w14:paraId="4C46F3B9" w14:textId="3346CA74" w:rsidR="008103EE" w:rsidRDefault="008103EE" w:rsidP="008103EE">
      <w:pPr>
        <w:rPr>
          <w:ins w:id="51" w:author="Gavin Thomas Koma" w:date="2023-02-25T17:21:00Z"/>
        </w:rPr>
      </w:pPr>
    </w:p>
    <w:p w14:paraId="3DD187A7" w14:textId="2A4DDE65" w:rsidR="008103EE" w:rsidRDefault="008103EE" w:rsidP="008103EE">
      <w:pPr>
        <w:rPr>
          <w:ins w:id="52" w:author="Gavin Thomas Koma" w:date="2023-02-25T17:21:00Z"/>
        </w:rPr>
      </w:pPr>
    </w:p>
    <w:p w14:paraId="0859A289" w14:textId="05DD767F" w:rsidR="008103EE" w:rsidRDefault="008103EE" w:rsidP="008103EE">
      <w:pPr>
        <w:rPr>
          <w:ins w:id="53" w:author="Gavin Thomas Koma" w:date="2023-02-25T17:21:00Z"/>
        </w:rPr>
      </w:pPr>
      <w:ins w:id="54" w:author="Gavin Thomas Koma" w:date="2023-02-25T17:22:00Z">
        <w:r>
          <w:rPr>
            <w:noProof/>
          </w:rPr>
          <w:lastRenderedPageBreak/>
          <w:drawing>
            <wp:anchor distT="0" distB="0" distL="114300" distR="114300" simplePos="0" relativeHeight="251668480" behindDoc="1" locked="0" layoutInCell="1" allowOverlap="1" wp14:anchorId="7204C238" wp14:editId="6A6FF297">
              <wp:simplePos x="0" y="0"/>
              <wp:positionH relativeFrom="column">
                <wp:posOffset>2839720</wp:posOffset>
              </wp:positionH>
              <wp:positionV relativeFrom="paragraph">
                <wp:posOffset>204171</wp:posOffset>
              </wp:positionV>
              <wp:extent cx="4018280" cy="3098165"/>
              <wp:effectExtent l="0" t="0" r="0" b="635"/>
              <wp:wrapTight wrapText="bothSides">
                <wp:wrapPolygon edited="0">
                  <wp:start x="0" y="0"/>
                  <wp:lineTo x="0" y="21516"/>
                  <wp:lineTo x="21504" y="21516"/>
                  <wp:lineTo x="21504"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a:stretch>
                        <a:fillRect/>
                      </a:stretch>
                    </pic:blipFill>
                    <pic:spPr>
                      <a:xfrm>
                        <a:off x="0" y="0"/>
                        <a:ext cx="4018280" cy="3098165"/>
                      </a:xfrm>
                      <a:prstGeom prst="rect">
                        <a:avLst/>
                      </a:prstGeom>
                    </pic:spPr>
                  </pic:pic>
                </a:graphicData>
              </a:graphic>
              <wp14:sizeRelH relativeFrom="page">
                <wp14:pctWidth>0</wp14:pctWidth>
              </wp14:sizeRelH>
              <wp14:sizeRelV relativeFrom="page">
                <wp14:pctHeight>0</wp14:pctHeight>
              </wp14:sizeRelV>
            </wp:anchor>
          </w:drawing>
        </w:r>
      </w:ins>
      <w:ins w:id="55" w:author="Gavin Thomas Koma" w:date="2023-02-25T17:21:00Z">
        <w:r>
          <w:rPr>
            <w:noProof/>
          </w:rPr>
          <w:drawing>
            <wp:anchor distT="0" distB="0" distL="114300" distR="114300" simplePos="0" relativeHeight="251667456" behindDoc="1" locked="0" layoutInCell="1" allowOverlap="1" wp14:anchorId="76013BDF" wp14:editId="541FCBD6">
              <wp:simplePos x="0" y="0"/>
              <wp:positionH relativeFrom="column">
                <wp:posOffset>-882090</wp:posOffset>
              </wp:positionH>
              <wp:positionV relativeFrom="paragraph">
                <wp:posOffset>204171</wp:posOffset>
              </wp:positionV>
              <wp:extent cx="3879850" cy="2968625"/>
              <wp:effectExtent l="0" t="0" r="6350" b="3175"/>
              <wp:wrapTight wrapText="bothSides">
                <wp:wrapPolygon edited="0">
                  <wp:start x="0" y="0"/>
                  <wp:lineTo x="0" y="21531"/>
                  <wp:lineTo x="21565" y="21531"/>
                  <wp:lineTo x="21565" y="0"/>
                  <wp:lineTo x="0" y="0"/>
                </wp:wrapPolygon>
              </wp:wrapTight>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1"/>
                      <a:stretch>
                        <a:fillRect/>
                      </a:stretch>
                    </pic:blipFill>
                    <pic:spPr>
                      <a:xfrm>
                        <a:off x="0" y="0"/>
                        <a:ext cx="3879850" cy="296862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4:</w:t>
        </w:r>
      </w:ins>
    </w:p>
    <w:p w14:paraId="6CE98A6F" w14:textId="77777777" w:rsidR="008103EE" w:rsidRDefault="008103EE" w:rsidP="008103EE">
      <w:pPr>
        <w:rPr>
          <w:ins w:id="56" w:author="Gavin Thomas Koma" w:date="2023-02-25T17:21:00Z"/>
        </w:rPr>
      </w:pPr>
    </w:p>
    <w:p w14:paraId="09FF4F7E" w14:textId="5BA1022B" w:rsidR="008103EE" w:rsidRDefault="008103EE" w:rsidP="008103EE">
      <w:pPr>
        <w:rPr>
          <w:ins w:id="57" w:author="Gavin Thomas Koma" w:date="2023-02-25T17:22:00Z"/>
        </w:rPr>
      </w:pPr>
      <w:ins w:id="58" w:author="Gavin Thomas Koma" w:date="2023-02-25T17:22:00Z">
        <w:r>
          <w:rPr>
            <w:noProof/>
          </w:rPr>
          <w:drawing>
            <wp:anchor distT="0" distB="0" distL="114300" distR="114300" simplePos="0" relativeHeight="251669504" behindDoc="1" locked="0" layoutInCell="1" allowOverlap="1" wp14:anchorId="14AFE90D" wp14:editId="734A6C8C">
              <wp:simplePos x="0" y="0"/>
              <wp:positionH relativeFrom="column">
                <wp:posOffset>2962499</wp:posOffset>
              </wp:positionH>
              <wp:positionV relativeFrom="paragraph">
                <wp:posOffset>257810</wp:posOffset>
              </wp:positionV>
              <wp:extent cx="3879850" cy="2969895"/>
              <wp:effectExtent l="0" t="0" r="6350" b="1905"/>
              <wp:wrapTight wrapText="bothSides">
                <wp:wrapPolygon edited="0">
                  <wp:start x="0" y="0"/>
                  <wp:lineTo x="0" y="21521"/>
                  <wp:lineTo x="21565" y="21521"/>
                  <wp:lineTo x="21565" y="0"/>
                  <wp:lineTo x="0" y="0"/>
                </wp:wrapPolygon>
              </wp:wrapTight>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2"/>
                      <a:stretch>
                        <a:fillRect/>
                      </a:stretch>
                    </pic:blipFill>
                    <pic:spPr>
                      <a:xfrm>
                        <a:off x="0" y="0"/>
                        <a:ext cx="3879850" cy="2969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78D1CE9" wp14:editId="693124DC">
              <wp:simplePos x="0" y="0"/>
              <wp:positionH relativeFrom="column">
                <wp:posOffset>-883248</wp:posOffset>
              </wp:positionH>
              <wp:positionV relativeFrom="paragraph">
                <wp:posOffset>255457</wp:posOffset>
              </wp:positionV>
              <wp:extent cx="3845560" cy="2936875"/>
              <wp:effectExtent l="0" t="0" r="2540" b="0"/>
              <wp:wrapTight wrapText="bothSides">
                <wp:wrapPolygon edited="0">
                  <wp:start x="0" y="0"/>
                  <wp:lineTo x="0" y="21483"/>
                  <wp:lineTo x="21543" y="21483"/>
                  <wp:lineTo x="21543" y="0"/>
                  <wp:lineTo x="0" y="0"/>
                </wp:wrapPolygon>
              </wp:wrapTight>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3"/>
                      <a:stretch>
                        <a:fillRect/>
                      </a:stretch>
                    </pic:blipFill>
                    <pic:spPr>
                      <a:xfrm>
                        <a:off x="0" y="0"/>
                        <a:ext cx="3845560" cy="293687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8:</w:t>
        </w:r>
      </w:ins>
    </w:p>
    <w:p w14:paraId="65780065" w14:textId="31ED04A5" w:rsidR="008103EE" w:rsidRDefault="008103EE" w:rsidP="008103EE">
      <w:pPr>
        <w:rPr>
          <w:ins w:id="59" w:author="Gavin Thomas Koma" w:date="2023-02-25T17:22:00Z"/>
        </w:rPr>
      </w:pPr>
    </w:p>
    <w:p w14:paraId="13A1A524" w14:textId="75B6518A" w:rsidR="008103EE" w:rsidRDefault="008103EE" w:rsidP="008103EE">
      <w:pPr>
        <w:rPr>
          <w:ins w:id="60" w:author="Gavin Thomas Koma" w:date="2023-02-25T17:22:00Z"/>
        </w:rPr>
      </w:pPr>
    </w:p>
    <w:p w14:paraId="7C67D999" w14:textId="41FADE84" w:rsidR="008103EE" w:rsidRDefault="008103EE" w:rsidP="008103EE">
      <w:pPr>
        <w:rPr>
          <w:ins w:id="61" w:author="Gavin Thomas Koma" w:date="2023-02-25T17:22:00Z"/>
        </w:rPr>
      </w:pPr>
    </w:p>
    <w:p w14:paraId="5435EFF1" w14:textId="632ECA6D" w:rsidR="008103EE" w:rsidRDefault="008103EE" w:rsidP="008103EE">
      <w:pPr>
        <w:rPr>
          <w:ins w:id="62" w:author="Gavin Thomas Koma" w:date="2023-02-25T16:56:00Z"/>
        </w:rPr>
      </w:pPr>
    </w:p>
    <w:p w14:paraId="06C9C531" w14:textId="26A90A12" w:rsidR="00873811" w:rsidRPr="00AD53B7" w:rsidRDefault="00873811" w:rsidP="00873811">
      <w:pPr>
        <w:rPr>
          <w:ins w:id="63" w:author="Gavin Thomas Koma" w:date="2023-02-23T20:09:00Z"/>
        </w:rPr>
        <w:pPrChange w:id="64" w:author="Gavin Thomas Koma" w:date="2023-02-25T16:46:00Z">
          <w:pPr>
            <w:pStyle w:val="Heading1"/>
            <w:pageBreakBefore/>
          </w:pPr>
        </w:pPrChange>
      </w:pPr>
    </w:p>
    <w:p w14:paraId="16FBAB39" w14:textId="4CC2517D" w:rsidR="00AD53B7" w:rsidRDefault="00AD53B7" w:rsidP="00AD53B7">
      <w:pPr>
        <w:pStyle w:val="Heading1"/>
        <w:rPr>
          <w:ins w:id="65" w:author="Gavin Thomas Koma" w:date="2023-02-23T20:12:00Z"/>
        </w:rPr>
      </w:pPr>
      <w:ins w:id="66" w:author="Gavin Thomas Koma" w:date="2023-02-23T20:09:00Z">
        <w:r>
          <w:lastRenderedPageBreak/>
          <w:t>Task 2</w:t>
        </w:r>
      </w:ins>
    </w:p>
    <w:p w14:paraId="4830F105" w14:textId="0802C93C" w:rsidR="00AD53B7" w:rsidRPr="00AD53B7" w:rsidRDefault="00C5056C">
      <w:pPr>
        <w:rPr>
          <w:ins w:id="67" w:author="Gavin Thomas Koma" w:date="2023-02-23T20:09:00Z"/>
        </w:rPr>
        <w:pPrChange w:id="68" w:author="Gavin Thomas Koma" w:date="2023-02-23T20:12:00Z">
          <w:pPr>
            <w:pStyle w:val="Heading1"/>
          </w:pPr>
        </w:pPrChange>
      </w:pPr>
      <w:ins w:id="69" w:author="Gavin Thomas Koma" w:date="2023-02-23T20:20:00Z">
        <w:r>
          <w:t>Step 2 5d data</w:t>
        </w:r>
      </w:ins>
    </w:p>
    <w:p w14:paraId="48203158" w14:textId="6014795D" w:rsidR="00AD53B7" w:rsidRDefault="00AD53B7" w:rsidP="00AD53B7">
      <w:pPr>
        <w:pStyle w:val="Heading1"/>
        <w:rPr>
          <w:ins w:id="70" w:author="Gavin Thomas Koma" w:date="2023-02-23T20:12:00Z"/>
        </w:rPr>
      </w:pPr>
      <w:ins w:id="71" w:author="Gavin Thomas Koma" w:date="2023-02-23T20:09:00Z">
        <w:r>
          <w:t>Task 3</w:t>
        </w:r>
      </w:ins>
    </w:p>
    <w:p w14:paraId="2700ED95" w14:textId="1D44CAC5" w:rsidR="008F563F" w:rsidRDefault="008F563F" w:rsidP="00AD53B7">
      <w:pPr>
        <w:rPr>
          <w:ins w:id="72" w:author="Gavin Thomas Koma" w:date="2023-02-23T21:27:00Z"/>
        </w:rPr>
      </w:pPr>
      <w:ins w:id="73" w:author="Gavin Thomas Koma" w:date="2023-02-23T21:27:00Z">
        <w:r>
          <w:t>Hidden Markov Models (HMMs) are used to model hidden Markov Processes. They are generally defined by 3 parameters:</w:t>
        </w:r>
      </w:ins>
    </w:p>
    <w:p w14:paraId="73239798" w14:textId="689B2B0E" w:rsidR="008F563F" w:rsidRPr="008F563F" w:rsidRDefault="008F563F" w:rsidP="008F563F">
      <w:pPr>
        <w:pStyle w:val="ListParagraph"/>
        <w:numPr>
          <w:ilvl w:val="0"/>
          <w:numId w:val="35"/>
        </w:numPr>
        <w:rPr>
          <w:ins w:id="74" w:author="Gavin Thomas Koma" w:date="2023-02-23T21:28:00Z"/>
          <w:sz w:val="22"/>
          <w:szCs w:val="22"/>
          <w:rPrChange w:id="75" w:author="Gavin Thomas Koma" w:date="2023-02-23T21:29:00Z">
            <w:rPr>
              <w:ins w:id="76" w:author="Gavin Thomas Koma" w:date="2023-02-23T21:28:00Z"/>
              <w:sz w:val="20"/>
            </w:rPr>
          </w:rPrChange>
        </w:rPr>
      </w:pPr>
      <w:ins w:id="77" w:author="Gavin Thomas Koma" w:date="2023-02-23T21:27:00Z">
        <w:r w:rsidRPr="008F563F">
          <w:rPr>
            <w:sz w:val="22"/>
            <w:szCs w:val="22"/>
            <w:rPrChange w:id="78" w:author="Gavin Thomas Koma" w:date="2023-02-23T21:29:00Z">
              <w:rPr/>
            </w:rPrChange>
          </w:rPr>
          <w:t>Initial</w:t>
        </w:r>
        <w:r w:rsidRPr="008F563F">
          <w:rPr>
            <w:b/>
            <w:bCs/>
            <w:sz w:val="22"/>
            <w:szCs w:val="22"/>
            <w:rPrChange w:id="79" w:author="Gavin Thomas Koma" w:date="2023-02-23T21:29:00Z">
              <w:rPr>
                <w:b/>
                <w:bCs/>
              </w:rPr>
            </w:rPrChange>
          </w:rPr>
          <w:t xml:space="preserve"> </w:t>
        </w:r>
        <w:r w:rsidRPr="008F563F">
          <w:rPr>
            <w:sz w:val="22"/>
            <w:szCs w:val="22"/>
            <w:rPrChange w:id="80" w:author="Gavin Thomas Koma" w:date="2023-02-23T21:29:00Z">
              <w:rPr/>
            </w:rPrChange>
          </w:rPr>
          <w:t>state pro</w:t>
        </w:r>
      </w:ins>
      <w:ins w:id="81" w:author="Gavin Thomas Koma" w:date="2023-02-23T21:28:00Z">
        <w:r w:rsidRPr="008F563F">
          <w:rPr>
            <w:sz w:val="22"/>
            <w:szCs w:val="22"/>
            <w:rPrChange w:id="82" w:author="Gavin Thomas Koma" w:date="2023-02-23T21:29:00Z">
              <w:rPr/>
            </w:rPrChange>
          </w:rPr>
          <w:t>babilities. A vector that describes the initial probabilities of the system when it is in a particular state.</w:t>
        </w:r>
      </w:ins>
    </w:p>
    <w:p w14:paraId="23CF9406" w14:textId="1F6E413D" w:rsidR="008F563F" w:rsidRPr="008F563F" w:rsidRDefault="008F563F" w:rsidP="008F563F">
      <w:pPr>
        <w:pStyle w:val="ListParagraph"/>
        <w:numPr>
          <w:ilvl w:val="0"/>
          <w:numId w:val="35"/>
        </w:numPr>
        <w:rPr>
          <w:ins w:id="83" w:author="Gavin Thomas Koma" w:date="2023-02-23T21:29:00Z"/>
          <w:sz w:val="22"/>
          <w:szCs w:val="22"/>
          <w:rPrChange w:id="84" w:author="Gavin Thomas Koma" w:date="2023-02-23T21:29:00Z">
            <w:rPr>
              <w:ins w:id="85" w:author="Gavin Thomas Koma" w:date="2023-02-23T21:29:00Z"/>
              <w:sz w:val="20"/>
            </w:rPr>
          </w:rPrChange>
        </w:rPr>
      </w:pPr>
      <w:ins w:id="86" w:author="Gavin Thomas Koma" w:date="2023-02-23T21:28:00Z">
        <w:r w:rsidRPr="008F563F">
          <w:rPr>
            <w:sz w:val="22"/>
            <w:szCs w:val="22"/>
            <w:rPrChange w:id="87" w:author="Gavin Thomas Koma" w:date="2023-02-23T21:29:00Z">
              <w:rPr>
                <w:sz w:val="20"/>
              </w:rPr>
            </w:rPrChange>
          </w:rPr>
          <w:t>Hidden state transition matrix. The rows of th</w:t>
        </w:r>
      </w:ins>
      <w:ins w:id="88" w:author="Gavin Thomas Koma" w:date="2023-02-23T21:29:00Z">
        <w:r w:rsidRPr="008F563F">
          <w:rPr>
            <w:sz w:val="22"/>
            <w:szCs w:val="22"/>
            <w:rPrChange w:id="89" w:author="Gavin Thomas Koma" w:date="2023-02-23T21:29:00Z">
              <w:rPr>
                <w:sz w:val="20"/>
              </w:rPr>
            </w:rPrChange>
          </w:rPr>
          <w:t xml:space="preserve">is matrix will correspond to one particular hidden state while the columns for each of the row will contain transition probabilities from one state to a new hidden state. </w:t>
        </w:r>
      </w:ins>
    </w:p>
    <w:p w14:paraId="1969651F" w14:textId="77777777" w:rsidR="002B46AE" w:rsidRDefault="002B46AE" w:rsidP="00AD53B7">
      <w:pPr>
        <w:pStyle w:val="ListParagraph"/>
        <w:numPr>
          <w:ilvl w:val="0"/>
          <w:numId w:val="35"/>
        </w:numPr>
        <w:rPr>
          <w:ins w:id="90" w:author="Gavin Thomas Koma" w:date="2023-02-23T21:37:00Z"/>
          <w:sz w:val="22"/>
          <w:szCs w:val="22"/>
        </w:rPr>
      </w:pPr>
      <w:ins w:id="91" w:author="Gavin Thomas Koma" w:date="2023-02-23T21:31:00Z">
        <w:r>
          <w:rPr>
            <w:sz w:val="22"/>
            <w:szCs w:val="22"/>
          </w:rPr>
          <w:t>Observable emission probabilities. This is a vector that will describe the emission probabilities for a process given a state.</w:t>
        </w:r>
      </w:ins>
    </w:p>
    <w:p w14:paraId="7D4E8156" w14:textId="1CEF2901" w:rsidR="002B46AE" w:rsidRDefault="002B46AE" w:rsidP="002B46AE">
      <w:pPr>
        <w:rPr>
          <w:ins w:id="92" w:author="Gavin Thomas Koma" w:date="2023-02-23T21:43:00Z"/>
        </w:rPr>
      </w:pPr>
      <w:ins w:id="93" w:author="Gavin Thomas Koma" w:date="2023-02-23T21:37:00Z">
        <w:r>
          <w:br/>
        </w:r>
      </w:ins>
      <w:ins w:id="94" w:author="Gavin Thomas Koma" w:date="2023-02-23T21:42:00Z">
        <w:r w:rsidR="000D4E21">
          <w:t xml:space="preserve">The article continues to explain HMMs with </w:t>
        </w:r>
      </w:ins>
      <w:ins w:id="95" w:author="Gavin Thomas Koma" w:date="2023-02-23T21:43:00Z">
        <w:r w:rsidR="000D4E21">
          <w:t xml:space="preserve">a simple example regarding moods. It really simplified HMMs in my mind and helped me to gain a better understanding of them. I will continue to summarize this article in the following lines while including lines of my code to not only further my understanding but to also provide myself with materials for studying with at a later date. </w:t>
        </w:r>
      </w:ins>
    </w:p>
    <w:p w14:paraId="1E04CD14" w14:textId="020C6FD9" w:rsidR="000D4E21" w:rsidRDefault="000D4E21" w:rsidP="002B46AE">
      <w:pPr>
        <w:rPr>
          <w:ins w:id="96" w:author="Gavin Thomas Koma" w:date="2023-02-23T21:49:00Z"/>
        </w:rPr>
      </w:pPr>
      <w:ins w:id="97" w:author="Gavin Thomas Koma" w:date="2023-02-23T21:43:00Z">
        <w:r>
          <w:t xml:space="preserve">The article </w:t>
        </w:r>
      </w:ins>
      <w:ins w:id="98" w:author="Gavin Thomas Koma" w:date="2023-02-23T21:44:00Z">
        <w:r>
          <w:t xml:space="preserve">states that there are </w:t>
        </w:r>
      </w:ins>
      <w:ins w:id="99" w:author="Gavin Thomas Koma" w:date="2023-02-23T21:49:00Z">
        <w:r>
          <w:t>three</w:t>
        </w:r>
      </w:ins>
      <w:ins w:id="100" w:author="Gavin Thomas Koma" w:date="2023-02-23T21:44:00Z">
        <w:r>
          <w:t xml:space="preserve"> general problems which are typically solved using hidden Markov Models. </w:t>
        </w:r>
      </w:ins>
    </w:p>
    <w:p w14:paraId="056E21E2" w14:textId="0C99F7CA" w:rsidR="000D4E21" w:rsidRDefault="000D4E21" w:rsidP="000D4E21">
      <w:pPr>
        <w:pStyle w:val="ListParagraph"/>
        <w:numPr>
          <w:ilvl w:val="0"/>
          <w:numId w:val="38"/>
        </w:numPr>
        <w:rPr>
          <w:ins w:id="101" w:author="Gavin Thomas Koma" w:date="2023-02-23T21:50:00Z"/>
          <w:sz w:val="22"/>
          <w:szCs w:val="22"/>
        </w:rPr>
      </w:pPr>
      <w:ins w:id="102" w:author="Gavin Thomas Koma" w:date="2023-02-23T21:49:00Z">
        <w:r>
          <w:rPr>
            <w:sz w:val="22"/>
            <w:szCs w:val="22"/>
          </w:rPr>
          <w:t>If we are given a set of observations X</w:t>
        </w:r>
      </w:ins>
      <w:ins w:id="103" w:author="Gavin Thomas Koma" w:date="2023-02-23T21:50:00Z">
        <w:r>
          <w:rPr>
            <w:sz w:val="22"/>
            <w:szCs w:val="22"/>
          </w:rPr>
          <w:t xml:space="preserve"> and the 3 model parameters, then we should calculate the occurrence probability of the observations of X. We can do this by using a forward algorithm.</w:t>
        </w:r>
      </w:ins>
    </w:p>
    <w:p w14:paraId="09C3C997" w14:textId="027BD4B2" w:rsidR="000D4E21" w:rsidRDefault="000D4E21" w:rsidP="000D4E21">
      <w:pPr>
        <w:pStyle w:val="ListParagraph"/>
        <w:numPr>
          <w:ilvl w:val="0"/>
          <w:numId w:val="38"/>
        </w:numPr>
        <w:rPr>
          <w:ins w:id="104" w:author="Gavin Thomas Koma" w:date="2023-02-23T22:00:00Z"/>
          <w:sz w:val="22"/>
          <w:szCs w:val="22"/>
        </w:rPr>
      </w:pPr>
      <w:ins w:id="105" w:author="Gavin Thomas Koma" w:date="2023-02-23T22:00:00Z">
        <w:r>
          <w:rPr>
            <w:sz w:val="22"/>
            <w:szCs w:val="22"/>
          </w:rPr>
          <w:t>If we are given a set of observations X and the three model parameters and we want to determine the optimal set of hidden states Z that result in X, then we should use the Viterbi algorithm.</w:t>
        </w:r>
      </w:ins>
    </w:p>
    <w:p w14:paraId="639B512E" w14:textId="6DB6E518" w:rsidR="000D4E21" w:rsidRDefault="000D4E21" w:rsidP="000D4E21">
      <w:pPr>
        <w:pStyle w:val="ListParagraph"/>
        <w:numPr>
          <w:ilvl w:val="0"/>
          <w:numId w:val="38"/>
        </w:numPr>
        <w:rPr>
          <w:ins w:id="106" w:author="Gavin Thomas Koma" w:date="2023-02-23T22:01:00Z"/>
          <w:sz w:val="22"/>
          <w:szCs w:val="22"/>
        </w:rPr>
      </w:pPr>
      <w:ins w:id="107" w:author="Gavin Thomas Koma" w:date="2023-02-23T22:00:00Z">
        <w:r>
          <w:rPr>
            <w:sz w:val="22"/>
            <w:szCs w:val="22"/>
          </w:rPr>
          <w:t>Finally, if we are given only a set of observations X and our goal is to determine the optimal set</w:t>
        </w:r>
      </w:ins>
      <w:ins w:id="108" w:author="Gavin Thomas Koma" w:date="2023-02-23T22:01:00Z">
        <w:r>
          <w:rPr>
            <w:sz w:val="22"/>
            <w:szCs w:val="22"/>
          </w:rPr>
          <w:t xml:space="preserve"> of model parameters. Then we can use the Baum-Welch algorithm to solve this. </w:t>
        </w:r>
      </w:ins>
    </w:p>
    <w:p w14:paraId="0804640F" w14:textId="30976810" w:rsidR="002B46AE" w:rsidRPr="00491894" w:rsidRDefault="000D4E21" w:rsidP="000D4E21">
      <w:pPr>
        <w:rPr>
          <w:ins w:id="109" w:author="Gavin Thomas Koma" w:date="2023-02-23T21:49:00Z"/>
          <w:szCs w:val="22"/>
        </w:rPr>
      </w:pPr>
      <w:ins w:id="110" w:author="Gavin Thomas Koma" w:date="2023-02-23T22:01:00Z">
        <w:r>
          <w:rPr>
            <w:szCs w:val="22"/>
          </w:rPr>
          <w:br/>
        </w:r>
      </w:ins>
      <w:ins w:id="111" w:author="Gavin Thomas Koma" w:date="2023-02-23T22:02:00Z">
        <w:r w:rsidR="00491894">
          <w:rPr>
            <w:szCs w:val="22"/>
          </w:rPr>
          <w:t xml:space="preserve">To follow along with this blog post, the code was followed word for word and </w:t>
        </w:r>
      </w:ins>
      <w:ins w:id="112" w:author="Gavin Thomas Koma" w:date="2023-02-23T22:13:00Z">
        <w:r w:rsidR="00103C4D">
          <w:rPr>
            <w:szCs w:val="22"/>
          </w:rPr>
          <w:t xml:space="preserve">graphs were outputted as the author did as well. The graphs are slightly different in color scheme </w:t>
        </w:r>
      </w:ins>
      <w:ins w:id="113" w:author="Gavin Thomas Koma" w:date="2023-02-23T22:14:00Z">
        <w:r w:rsidR="00103C4D">
          <w:rPr>
            <w:szCs w:val="22"/>
          </w:rPr>
          <w:t>but show the same data. I am slightly curious as to variations in number output, but I wonder if any data has changed from the git database.</w:t>
        </w:r>
      </w:ins>
    </w:p>
    <w:p w14:paraId="59664C85" w14:textId="2E83C6A1" w:rsidR="000D4E21" w:rsidRPr="00103C4D" w:rsidRDefault="00103C4D" w:rsidP="000D4E21">
      <w:pPr>
        <w:rPr>
          <w:ins w:id="114" w:author="Gavin Thomas Koma" w:date="2023-02-23T21:49:00Z"/>
        </w:rPr>
      </w:pPr>
      <w:ins w:id="115" w:author="Gavin Thomas Koma" w:date="2023-02-23T22:14:00Z">
        <w:r>
          <w:t>Our first graph shows and identical output and depicts the historic gold prices in USD as we</w:t>
        </w:r>
      </w:ins>
      <w:ins w:id="116" w:author="Gavin Thomas Koma" w:date="2023-02-23T22:15:00Z">
        <w:r>
          <w:t>ll as the change in the corresponding day change. We are better able</w:t>
        </w:r>
      </w:ins>
      <w:ins w:id="117" w:author="Gavin Thomas Koma" w:date="2023-02-23T22:16:00Z">
        <w:r>
          <w:t xml:space="preserve"> model the daily change in the gold price and thereby better capture the changing state of the market. </w:t>
        </w:r>
      </w:ins>
      <w:ins w:id="118" w:author="Gavin Thomas Koma" w:date="2023-02-23T22:18:00Z">
        <w:r>
          <w:t xml:space="preserve">One important thing to note from this article is the reason for choosing 3 hidden states: we expect </w:t>
        </w:r>
        <w:r>
          <w:rPr>
            <w:b/>
            <w:bCs/>
          </w:rPr>
          <w:t>at the very least</w:t>
        </w:r>
        <w:r>
          <w:t xml:space="preserve"> for there to be three different </w:t>
        </w:r>
        <w:proofErr w:type="gramStart"/>
        <w:r>
          <w:t>measure</w:t>
        </w:r>
        <w:proofErr w:type="gramEnd"/>
        <w:r>
          <w:t xml:space="preserve"> of daily changes (low, medium, and high). </w:t>
        </w:r>
      </w:ins>
    </w:p>
    <w:p w14:paraId="1CE345F2" w14:textId="55FF0A30" w:rsidR="000D4E21" w:rsidRDefault="000D4E21" w:rsidP="000D4E21">
      <w:pPr>
        <w:rPr>
          <w:ins w:id="119" w:author="Gavin Thomas Koma" w:date="2023-02-23T21:49:00Z"/>
        </w:rPr>
      </w:pPr>
    </w:p>
    <w:p w14:paraId="3436B2E6" w14:textId="77777777" w:rsidR="000D4E21" w:rsidRDefault="000D4E21" w:rsidP="000D4E21">
      <w:pPr>
        <w:rPr>
          <w:ins w:id="120" w:author="Gavin Thomas Koma" w:date="2023-02-23T21:37:00Z"/>
        </w:rPr>
      </w:pPr>
    </w:p>
    <w:p w14:paraId="231164DF" w14:textId="492256CB" w:rsidR="008F563F" w:rsidRPr="002B46AE" w:rsidRDefault="008F563F" w:rsidP="002B46AE">
      <w:pPr>
        <w:rPr>
          <w:ins w:id="121" w:author="Gavin Thomas Koma" w:date="2023-02-23T21:22:00Z"/>
          <w:szCs w:val="22"/>
        </w:rPr>
      </w:pPr>
      <w:ins w:id="122" w:author="Gavin Thomas Koma" w:date="2023-02-23T21:20:00Z">
        <w:r>
          <w:rPr>
            <w:noProof/>
          </w:rPr>
          <w:lastRenderedPageBreak/>
          <w:drawing>
            <wp:inline distT="0" distB="0" distL="0" distR="0" wp14:anchorId="111ABE88" wp14:editId="04BDF1AB">
              <wp:extent cx="5943600" cy="3450590"/>
              <wp:effectExtent l="0" t="0" r="0" b="381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4"/>
                      <a:stretch>
                        <a:fillRect/>
                      </a:stretch>
                    </pic:blipFill>
                    <pic:spPr>
                      <a:xfrm>
                        <a:off x="0" y="0"/>
                        <a:ext cx="5943600" cy="3450590"/>
                      </a:xfrm>
                      <a:prstGeom prst="rect">
                        <a:avLst/>
                      </a:prstGeom>
                    </pic:spPr>
                  </pic:pic>
                </a:graphicData>
              </a:graphic>
            </wp:inline>
          </w:drawing>
        </w:r>
      </w:ins>
    </w:p>
    <w:p w14:paraId="4DAF038D" w14:textId="7492C6A0" w:rsidR="008F563F" w:rsidRDefault="00103C4D" w:rsidP="00AD53B7">
      <w:pPr>
        <w:rPr>
          <w:ins w:id="123" w:author="Gavin Thomas Koma" w:date="2023-02-23T21:22:00Z"/>
        </w:rPr>
      </w:pPr>
      <w:ins w:id="124" w:author="Gavin Thomas Koma" w:date="2023-02-23T22:19:00Z">
        <w:r>
          <w:t>We are able to confirm our states by viewing the output below. Here we see three states, given in no particular order. Another important t</w:t>
        </w:r>
      </w:ins>
      <w:ins w:id="125" w:author="Gavin Thomas Koma" w:date="2023-02-23T22:20:00Z">
        <w:r>
          <w:t>hing to note is found in our transition matrix. The values in the diagonal are considered large</w:t>
        </w:r>
      </w:ins>
      <w:ins w:id="126" w:author="Gavin Thomas Koma" w:date="2023-02-23T22:30:00Z">
        <w:r w:rsidR="00147F68">
          <w:t xml:space="preserve"> as opposed to the smaller values that are outside of the diagonal. This allows us to know that our model prefers to </w:t>
        </w:r>
      </w:ins>
      <w:ins w:id="127" w:author="Gavin Thomas Koma" w:date="2023-02-23T22:31:00Z">
        <w:r w:rsidR="00147F68">
          <w:t xml:space="preserve">remain in the state that it is already in. </w:t>
        </w:r>
      </w:ins>
    </w:p>
    <w:p w14:paraId="46A81D2C" w14:textId="172245AC" w:rsidR="008F563F" w:rsidRDefault="008F563F" w:rsidP="00AD53B7">
      <w:pPr>
        <w:rPr>
          <w:ins w:id="128" w:author="Gavin Thomas Koma" w:date="2023-02-23T22:19:00Z"/>
        </w:rPr>
      </w:pPr>
      <w:ins w:id="129" w:author="Gavin Thomas Koma" w:date="2023-02-23T21:22:00Z">
        <w:r>
          <w:rPr>
            <w:noProof/>
          </w:rPr>
          <w:drawing>
            <wp:inline distT="0" distB="0" distL="0" distR="0" wp14:anchorId="737E3D6F" wp14:editId="6F7103ED">
              <wp:extent cx="5943600" cy="3665220"/>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5"/>
                      <a:stretch>
                        <a:fillRect/>
                      </a:stretch>
                    </pic:blipFill>
                    <pic:spPr>
                      <a:xfrm>
                        <a:off x="0" y="0"/>
                        <a:ext cx="5943600" cy="3665220"/>
                      </a:xfrm>
                      <a:prstGeom prst="rect">
                        <a:avLst/>
                      </a:prstGeom>
                    </pic:spPr>
                  </pic:pic>
                </a:graphicData>
              </a:graphic>
            </wp:inline>
          </w:drawing>
        </w:r>
      </w:ins>
    </w:p>
    <w:p w14:paraId="18D7A783" w14:textId="77777777" w:rsidR="00103C4D" w:rsidRDefault="00103C4D" w:rsidP="00AD53B7">
      <w:pPr>
        <w:rPr>
          <w:ins w:id="130" w:author="Gavin Thomas Koma" w:date="2023-02-23T21:22:00Z"/>
        </w:rPr>
      </w:pPr>
    </w:p>
    <w:p w14:paraId="0AC39B19" w14:textId="34F7E41F" w:rsidR="005A4A0B" w:rsidRDefault="00147F68" w:rsidP="00AD53B7">
      <w:pPr>
        <w:rPr>
          <w:ins w:id="131" w:author="Gavin Thomas Koma" w:date="2023-02-23T21:22:00Z"/>
        </w:rPr>
      </w:pPr>
      <w:ins w:id="132" w:author="Gavin Thomas Koma" w:date="2023-02-23T22:48:00Z">
        <w:r>
          <w:t>The</w:t>
        </w:r>
      </w:ins>
      <w:ins w:id="133" w:author="Gavin Thomas Koma" w:date="2023-02-23T22:49:00Z">
        <w:r>
          <w:t xml:space="preserve"> final portion of this task required us to output </w:t>
        </w:r>
        <w:r w:rsidR="005A4A0B">
          <w:t xml:space="preserve">an image that shows market volatility when it has been modeled using a Gaussian emissions Hidden Markov Model. Our model varies slightly in that our state 1 is </w:t>
        </w:r>
      </w:ins>
      <w:ins w:id="134" w:author="Gavin Thomas Koma" w:date="2023-02-23T22:50:00Z">
        <w:r w:rsidR="005A4A0B">
          <w:t xml:space="preserve">blue and state 0 is orange while the author of this paper has state 1 as orange and state 0 as blue. This causes it to look slightly different but the outputted states from previous sections show that our model would most likely start in state 1. </w:t>
        </w:r>
      </w:ins>
    </w:p>
    <w:p w14:paraId="56BD38D3" w14:textId="7DA8CFCB" w:rsidR="00AD53B7" w:rsidRDefault="008F563F" w:rsidP="00AD53B7">
      <w:pPr>
        <w:rPr>
          <w:ins w:id="135" w:author="Gavin Thomas Koma" w:date="2023-02-23T22:51:00Z"/>
        </w:rPr>
      </w:pPr>
      <w:ins w:id="136" w:author="Gavin Thomas Koma" w:date="2023-02-23T21:22:00Z">
        <w:r>
          <w:rPr>
            <w:noProof/>
          </w:rPr>
          <w:drawing>
            <wp:inline distT="0" distB="0" distL="0" distR="0" wp14:anchorId="21520FFA" wp14:editId="1273CB42">
              <wp:extent cx="5943600" cy="340741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6"/>
                      <a:stretch>
                        <a:fillRect/>
                      </a:stretch>
                    </pic:blipFill>
                    <pic:spPr>
                      <a:xfrm>
                        <a:off x="0" y="0"/>
                        <a:ext cx="5943600" cy="3407410"/>
                      </a:xfrm>
                      <a:prstGeom prst="rect">
                        <a:avLst/>
                      </a:prstGeom>
                    </pic:spPr>
                  </pic:pic>
                </a:graphicData>
              </a:graphic>
            </wp:inline>
          </w:drawing>
        </w:r>
      </w:ins>
    </w:p>
    <w:p w14:paraId="50388D90" w14:textId="7E4796E2" w:rsidR="005A4A0B" w:rsidRDefault="005A4A0B" w:rsidP="00AD53B7">
      <w:pPr>
        <w:rPr>
          <w:ins w:id="137" w:author="Gavin Thomas Koma" w:date="2023-02-23T22:51:00Z"/>
        </w:rPr>
      </w:pPr>
      <w:ins w:id="138" w:author="Gavin Thomas Koma" w:date="2023-02-23T22:51:00Z">
        <w:r>
          <w:t>An image of the short code was included below:</w:t>
        </w:r>
      </w:ins>
    </w:p>
    <w:p w14:paraId="15BC79FD" w14:textId="68C5F3A9" w:rsidR="005A4A0B" w:rsidRDefault="005A4A0B">
      <w:pPr>
        <w:jc w:val="center"/>
        <w:rPr>
          <w:ins w:id="139" w:author="Gavin Thomas Koma" w:date="2023-02-23T22:51:00Z"/>
        </w:rPr>
        <w:pPrChange w:id="140" w:author="Gavin Thomas Koma" w:date="2023-02-23T22:52:00Z">
          <w:pPr/>
        </w:pPrChange>
      </w:pPr>
      <w:ins w:id="141" w:author="Gavin Thomas Koma" w:date="2023-02-23T22:51:00Z">
        <w:r>
          <w:rPr>
            <w:noProof/>
          </w:rPr>
          <w:drawing>
            <wp:inline distT="0" distB="0" distL="0" distR="0" wp14:anchorId="0D2176C9" wp14:editId="03196A69">
              <wp:extent cx="5698396" cy="2985571"/>
              <wp:effectExtent l="0" t="0" r="444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a:stretch>
                        <a:fillRect/>
                      </a:stretch>
                    </pic:blipFill>
                    <pic:spPr>
                      <a:xfrm>
                        <a:off x="0" y="0"/>
                        <a:ext cx="5763395" cy="3019626"/>
                      </a:xfrm>
                      <a:prstGeom prst="rect">
                        <a:avLst/>
                      </a:prstGeom>
                    </pic:spPr>
                  </pic:pic>
                </a:graphicData>
              </a:graphic>
            </wp:inline>
          </w:drawing>
        </w:r>
      </w:ins>
    </w:p>
    <w:p w14:paraId="2ACE20F0" w14:textId="60A7D3CD" w:rsidR="005A4A0B" w:rsidRPr="00AD53B7" w:rsidRDefault="005A4A0B">
      <w:pPr>
        <w:jc w:val="center"/>
        <w:rPr>
          <w:ins w:id="142" w:author="Gavin Thomas Koma" w:date="2023-02-23T20:12:00Z"/>
        </w:rPr>
        <w:pPrChange w:id="143" w:author="Gavin Thomas Koma" w:date="2023-02-23T22:52:00Z">
          <w:pPr>
            <w:pStyle w:val="Heading1"/>
          </w:pPr>
        </w:pPrChange>
      </w:pPr>
      <w:ins w:id="144" w:author="Gavin Thomas Koma" w:date="2023-02-23T22:52:00Z">
        <w:r>
          <w:rPr>
            <w:noProof/>
          </w:rPr>
          <w:lastRenderedPageBreak/>
          <w:drawing>
            <wp:inline distT="0" distB="0" distL="0" distR="0" wp14:anchorId="21753DCF" wp14:editId="6124769D">
              <wp:extent cx="5474883" cy="6434157"/>
              <wp:effectExtent l="0" t="0" r="0" b="50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a:stretch>
                        <a:fillRect/>
                      </a:stretch>
                    </pic:blipFill>
                    <pic:spPr>
                      <a:xfrm>
                        <a:off x="0" y="0"/>
                        <a:ext cx="5481300" cy="6441698"/>
                      </a:xfrm>
                      <a:prstGeom prst="rect">
                        <a:avLst/>
                      </a:prstGeom>
                    </pic:spPr>
                  </pic:pic>
                </a:graphicData>
              </a:graphic>
            </wp:inline>
          </w:drawing>
        </w:r>
      </w:ins>
    </w:p>
    <w:p w14:paraId="390EDB65" w14:textId="11EE2616" w:rsidR="00AD53B7" w:rsidRPr="00AD53B7" w:rsidRDefault="00AD53B7">
      <w:pPr>
        <w:pStyle w:val="Heading1"/>
        <w:rPr>
          <w:ins w:id="145" w:author="Gavin Thomas Koma" w:date="2023-02-11T19:59:00Z"/>
        </w:rPr>
        <w:pPrChange w:id="146" w:author="Gavin Thomas Koma" w:date="2023-02-23T20:12:00Z">
          <w:pPr>
            <w:pStyle w:val="Heading1"/>
            <w:pageBreakBefore/>
          </w:pPr>
        </w:pPrChange>
      </w:pPr>
      <w:ins w:id="147" w:author="Gavin Thomas Koma" w:date="2023-02-23T20:12:00Z">
        <w:r>
          <w:t>Conclusion</w:t>
        </w:r>
      </w:ins>
    </w:p>
    <w:p w14:paraId="595E69FB" w14:textId="49DCCBA6" w:rsidR="00A36076" w:rsidRPr="00A36076" w:rsidDel="00AD53B7" w:rsidRDefault="00A36076">
      <w:pPr>
        <w:rPr>
          <w:del w:id="148" w:author="Gavin Thomas Koma" w:date="2023-02-23T20:07:00Z"/>
        </w:rPr>
        <w:pPrChange w:id="149" w:author="Gavin Thomas Koma" w:date="2023-02-09T13:16:00Z">
          <w:pPr>
            <w:pStyle w:val="Heading1"/>
            <w:pageBreakBefore/>
          </w:pPr>
        </w:pPrChange>
      </w:pPr>
    </w:p>
    <w:p w14:paraId="764C70E7" w14:textId="2DC7E557" w:rsidR="00201700" w:rsidDel="00D14622" w:rsidRDefault="00201700" w:rsidP="00201700">
      <w:pPr>
        <w:rPr>
          <w:del w:id="150" w:author="Gavin Thomas Koma" w:date="2023-02-09T13:14:00Z"/>
        </w:rPr>
      </w:pPr>
      <w:del w:id="151" w:author="Gavin Thomas Koma" w:date="2023-02-09T13:14:00Z">
        <w:r w:rsidDel="00A36076">
          <w:delText xml:space="preserve">As with any python project, one must first import any necessary libraries. For this task, I imported numpy, pandas, matplotlib, as well as random. To do so, the following snippet was included at the start of my script: </w:delText>
        </w:r>
      </w:del>
    </w:p>
    <w:p w14:paraId="697DDB5C" w14:textId="32E9D1AC" w:rsidR="00201700" w:rsidDel="00A36076" w:rsidRDefault="00201700" w:rsidP="00201700">
      <w:pPr>
        <w:jc w:val="center"/>
        <w:rPr>
          <w:del w:id="152" w:author="Gavin Thomas Koma" w:date="2023-02-09T13:14:00Z"/>
        </w:rPr>
      </w:pPr>
      <w:del w:id="153" w:author="Gavin Thomas Koma" w:date="2023-02-09T13:14:00Z">
        <w:r w:rsidDel="00A36076">
          <w:rPr>
            <w:noProof/>
          </w:rPr>
          <w:drawing>
            <wp:inline distT="0" distB="0" distL="0" distR="0" wp14:anchorId="4A204C4D" wp14:editId="137FD3BC">
              <wp:extent cx="4884222" cy="82979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9"/>
                      <a:stretch>
                        <a:fillRect/>
                      </a:stretch>
                    </pic:blipFill>
                    <pic:spPr>
                      <a:xfrm>
                        <a:off x="0" y="0"/>
                        <a:ext cx="4953759" cy="841607"/>
                      </a:xfrm>
                      <a:prstGeom prst="rect">
                        <a:avLst/>
                      </a:prstGeom>
                    </pic:spPr>
                  </pic:pic>
                </a:graphicData>
              </a:graphic>
            </wp:inline>
          </w:drawing>
        </w:r>
      </w:del>
    </w:p>
    <w:p w14:paraId="3F3FC41B" w14:textId="764E284E" w:rsidR="00201700" w:rsidDel="00A36076" w:rsidRDefault="00201700" w:rsidP="00201700">
      <w:pPr>
        <w:rPr>
          <w:del w:id="154" w:author="Gavin Thomas Koma" w:date="2023-02-09T13:14:00Z"/>
        </w:rPr>
      </w:pPr>
      <w:del w:id="155" w:author="Gavin Thomas Koma" w:date="2023-02-09T13:14:00Z">
        <w:r w:rsidDel="00A36076">
          <w:delText>At this point, we can start diving into the real work of this homework assignment. The first goal is to generate a set of 11 independent data points with a variance of 1 (from a Gaussian distribution). To do so, I listed all initial variables and created a dictionary that will allow me to format data for use. This dataset has 11 varying means, but all have the same size.</w:delText>
        </w:r>
        <w:r w:rsidR="00A55B03" w:rsidDel="00A36076">
          <w:delText xml:space="preserve"> The means to be used are 0.90, 0.92, 0.94, 0.96, 0.98, 1.00, 1.02, 1.04, 1.06, 1.08, and 1.10. These means are generated using numpy.arange and are saved in the variable deltrange. </w:delText>
        </w:r>
      </w:del>
    </w:p>
    <w:p w14:paraId="7E40AD40" w14:textId="4FCA1EE4" w:rsidR="00201700" w:rsidDel="00A36076" w:rsidRDefault="00201700" w:rsidP="00201700">
      <w:pPr>
        <w:jc w:val="center"/>
        <w:rPr>
          <w:del w:id="156" w:author="Gavin Thomas Koma" w:date="2023-02-09T13:14:00Z"/>
        </w:rPr>
      </w:pPr>
      <w:del w:id="157" w:author="Gavin Thomas Koma" w:date="2023-02-09T13:14:00Z">
        <w:r w:rsidDel="00A36076">
          <w:rPr>
            <w:noProof/>
          </w:rPr>
          <w:drawing>
            <wp:inline distT="0" distB="0" distL="0" distR="0" wp14:anchorId="6EE83B17" wp14:editId="458F832E">
              <wp:extent cx="4791694" cy="1395530"/>
              <wp:effectExtent l="0" t="0" r="0" b="190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0"/>
                      <a:stretch>
                        <a:fillRect/>
                      </a:stretch>
                    </pic:blipFill>
                    <pic:spPr>
                      <a:xfrm>
                        <a:off x="0" y="0"/>
                        <a:ext cx="4828174" cy="1406154"/>
                      </a:xfrm>
                      <a:prstGeom prst="rect">
                        <a:avLst/>
                      </a:prstGeom>
                    </pic:spPr>
                  </pic:pic>
                </a:graphicData>
              </a:graphic>
            </wp:inline>
          </w:drawing>
        </w:r>
      </w:del>
    </w:p>
    <w:p w14:paraId="031AECCD" w14:textId="63B14123" w:rsidR="00201700" w:rsidDel="00A36076" w:rsidRDefault="00A55B03" w:rsidP="00201700">
      <w:pPr>
        <w:rPr>
          <w:del w:id="158" w:author="Gavin Thomas Koma" w:date="2023-02-09T13:14:00Z"/>
        </w:rPr>
      </w:pPr>
      <w:del w:id="159" w:author="Gavin Thomas Koma" w:date="2023-02-09T13:14:00Z">
        <w:r w:rsidDel="00A36076">
          <w:delText xml:space="preserve">The code above functions by taking the specified means and supplying them to my dataframe generation command that utilizes np.random.normal. </w:delText>
        </w:r>
        <w:r w:rsidR="00201700" w:rsidDel="00A36076">
          <w:delText xml:space="preserve">The outputted dictionary {d} has a size of 11 and is designed to have the value of the mean of the array </w:delText>
        </w:r>
        <w:r w:rsidDel="00A36076">
          <w:delText>that was specified</w:delText>
        </w:r>
        <w:r w:rsidR="00F200F3" w:rsidDel="00A36076">
          <w:delText>.</w:delText>
        </w:r>
        <w:r w:rsidDel="00A36076">
          <w:delText xml:space="preserve"> </w:delText>
        </w:r>
      </w:del>
    </w:p>
    <w:p w14:paraId="506F047E" w14:textId="526EB68D" w:rsidR="00201700" w:rsidDel="00A36076" w:rsidRDefault="00A55B03" w:rsidP="00A55B03">
      <w:pPr>
        <w:jc w:val="center"/>
        <w:rPr>
          <w:del w:id="160" w:author="Gavin Thomas Koma" w:date="2023-02-09T13:14:00Z"/>
        </w:rPr>
      </w:pPr>
      <w:del w:id="161" w:author="Gavin Thomas Koma" w:date="2023-02-09T13:14:00Z">
        <w:r w:rsidDel="00A36076">
          <w:rPr>
            <w:noProof/>
          </w:rPr>
          <w:drawing>
            <wp:inline distT="0" distB="0" distL="0" distR="0" wp14:anchorId="706F6817" wp14:editId="7C22605F">
              <wp:extent cx="5186261" cy="2174240"/>
              <wp:effectExtent l="0" t="0" r="0" b="0"/>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31"/>
                      <a:stretch>
                        <a:fillRect/>
                      </a:stretch>
                    </pic:blipFill>
                    <pic:spPr>
                      <a:xfrm>
                        <a:off x="0" y="0"/>
                        <a:ext cx="5195348" cy="2178050"/>
                      </a:xfrm>
                      <a:prstGeom prst="rect">
                        <a:avLst/>
                      </a:prstGeom>
                    </pic:spPr>
                  </pic:pic>
                </a:graphicData>
              </a:graphic>
            </wp:inline>
          </w:drawing>
        </w:r>
      </w:del>
    </w:p>
    <w:p w14:paraId="7878F74A" w14:textId="3F4ADFA0" w:rsidR="00A55B03" w:rsidDel="00A36076" w:rsidRDefault="00A55B03" w:rsidP="00A55B03">
      <w:pPr>
        <w:rPr>
          <w:del w:id="162" w:author="Gavin Thomas Koma" w:date="2023-02-09T13:14:00Z"/>
        </w:rPr>
      </w:pPr>
      <w:del w:id="163" w:author="Gavin Thomas Koma" w:date="2023-02-09T13:14:00Z">
        <w:r w:rsidDel="00A36076">
          <w:delText>This completes Task 1 of the homework assignment as step 1 was to just create 11 independent datasets consisting of 10^6 points with a variance of 1 and varying means.</w:delText>
        </w:r>
      </w:del>
    </w:p>
    <w:p w14:paraId="0E3D44F2" w14:textId="47AF9AA5" w:rsidR="00F86BE9" w:rsidDel="00A36076" w:rsidRDefault="00201700" w:rsidP="00F86BE9">
      <w:pPr>
        <w:pStyle w:val="Heading1"/>
        <w:rPr>
          <w:del w:id="164" w:author="Gavin Thomas Koma" w:date="2023-02-09T13:14:00Z"/>
        </w:rPr>
      </w:pPr>
      <w:del w:id="165" w:author="Gavin Thomas Koma" w:date="2023-02-09T13:14:00Z">
        <w:r w:rsidDel="00A36076">
          <w:delText>Task 2</w:delText>
        </w:r>
      </w:del>
    </w:p>
    <w:p w14:paraId="3984F413" w14:textId="7EB7D90F" w:rsidR="00201700" w:rsidDel="00A36076" w:rsidRDefault="00A55B03" w:rsidP="00201700">
      <w:pPr>
        <w:rPr>
          <w:del w:id="166" w:author="Gavin Thomas Koma" w:date="2023-02-09T13:14:00Z"/>
        </w:rPr>
      </w:pPr>
      <w:del w:id="167" w:author="Gavin Thomas Koma" w:date="2023-02-09T13:14:00Z">
        <w:r w:rsidDel="00A36076">
          <w:delText xml:space="preserve">Task 2’s goal was first to utilize a dataset with a mean of </w:delText>
        </w:r>
        <w:r w:rsidR="00FF3CB5" w:rsidDel="00A36076">
          <w:delText>1.00 and</w:delText>
        </w:r>
        <w:r w:rsidDel="00A36076">
          <w:delText xml:space="preserve"> estimate the mean value through the maximum likelihood estimate method. </w:delText>
        </w:r>
        <w:r w:rsidR="00FF3CB5" w:rsidDel="00A36076">
          <w:delText xml:space="preserve">In order to do this, I utilized the same dictionary {d} that was generated in the previous task. </w:delText>
        </w:r>
        <w:r w:rsidR="00F200F3" w:rsidDel="00A36076">
          <w:delText>Out of pure anxiety, I double checked all of the values in my dictionary to ensure they all had the proper means. I wrote a for-loop that iterates through the name and values of the data frame and calculated the mean by diving the sum of the values by the total length of the array.</w:delText>
        </w:r>
      </w:del>
    </w:p>
    <w:p w14:paraId="4B4561FA" w14:textId="73A0D316" w:rsidR="00A55B03" w:rsidDel="00A36076" w:rsidRDefault="00F200F3" w:rsidP="00F200F3">
      <w:pPr>
        <w:jc w:val="center"/>
        <w:rPr>
          <w:del w:id="168" w:author="Gavin Thomas Koma" w:date="2023-02-09T13:14:00Z"/>
        </w:rPr>
      </w:pPr>
      <w:del w:id="169" w:author="Gavin Thomas Koma" w:date="2023-02-09T13:14:00Z">
        <w:r w:rsidDel="00A36076">
          <w:rPr>
            <w:noProof/>
          </w:rPr>
          <w:drawing>
            <wp:inline distT="0" distB="0" distL="0" distR="0" wp14:anchorId="4BFF5ACA" wp14:editId="7725311A">
              <wp:extent cx="5171370" cy="883578"/>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2"/>
                      <a:srcRect b="46585"/>
                      <a:stretch/>
                    </pic:blipFill>
                    <pic:spPr bwMode="auto">
                      <a:xfrm>
                        <a:off x="0" y="0"/>
                        <a:ext cx="5225326" cy="892797"/>
                      </a:xfrm>
                      <a:prstGeom prst="rect">
                        <a:avLst/>
                      </a:prstGeom>
                      <a:ln>
                        <a:noFill/>
                      </a:ln>
                      <a:extLst>
                        <a:ext uri="{53640926-AAD7-44D8-BBD7-CCE9431645EC}">
                          <a14:shadowObscured xmlns:a14="http://schemas.microsoft.com/office/drawing/2010/main"/>
                        </a:ext>
                      </a:extLst>
                    </pic:spPr>
                  </pic:pic>
                </a:graphicData>
              </a:graphic>
            </wp:inline>
          </w:drawing>
        </w:r>
      </w:del>
    </w:p>
    <w:p w14:paraId="131E0542" w14:textId="6E03F420" w:rsidR="00F200F3" w:rsidDel="00A36076" w:rsidRDefault="00F200F3" w:rsidP="00F200F3">
      <w:pPr>
        <w:rPr>
          <w:del w:id="170" w:author="Gavin Thomas Koma" w:date="2023-02-09T13:14:00Z"/>
        </w:rPr>
      </w:pPr>
      <w:del w:id="171" w:author="Gavin Thomas Koma" w:date="2023-02-09T13:14:00Z">
        <w:r w:rsidDel="00A36076">
          <w:delText xml:space="preserve">The outputted value of the mean using the maximum likelihood estimation for the dataset with an intended mean of 1.00 is 1.00135. This is good as it was exactly as intended. The other datasets follow in that all of their means are incredibly close to the intended value. </w:delText>
        </w:r>
      </w:del>
    </w:p>
    <w:p w14:paraId="07537CC9" w14:textId="157E4F0E" w:rsidR="00F200F3" w:rsidRPr="00F200F3" w:rsidDel="00A36076" w:rsidRDefault="00F200F3" w:rsidP="00F200F3">
      <w:pPr>
        <w:rPr>
          <w:del w:id="172" w:author="Gavin Thomas Koma" w:date="2023-02-09T13:14:00Z"/>
        </w:rPr>
      </w:pPr>
      <w:del w:id="173" w:author="Gavin Thomas Koma" w:date="2023-02-09T13:14:00Z">
        <w:r w:rsidDel="00A36076">
          <w:delText xml:space="preserve">The next goal of this task is to plot the estimated mean for the range of </w:delText>
        </w:r>
        <w:r w:rsidDel="00A36076">
          <w:rPr>
            <w:i/>
            <w:iCs/>
          </w:rPr>
          <w:delText>N</w:delText>
        </w:r>
        <w:r w:rsidDel="00A36076">
          <w:delText xml:space="preserve"> = [1,10^6] using a log base 10 scale. Therefore, I plotted all estimated means for all 1,000,000 data points and utilized a log base scale as required. </w:delText>
        </w:r>
      </w:del>
    </w:p>
    <w:p w14:paraId="7D9693B3" w14:textId="300C7135" w:rsidR="00866C4C" w:rsidRPr="00201700" w:rsidDel="00A36076" w:rsidRDefault="00F200F3" w:rsidP="00866C4C">
      <w:pPr>
        <w:rPr>
          <w:del w:id="174" w:author="Gavin Thomas Koma" w:date="2023-02-09T13:14:00Z"/>
        </w:rPr>
      </w:pPr>
      <w:del w:id="175" w:author="Gavin Thomas Koma" w:date="2023-02-06T21:05:00Z">
        <w:r w:rsidDel="00866C4C">
          <w:rPr>
            <w:noProof/>
          </w:rPr>
          <w:drawing>
            <wp:inline distT="0" distB="0" distL="0" distR="0" wp14:anchorId="0DBA2215" wp14:editId="165C815B">
              <wp:extent cx="4368229" cy="3276172"/>
              <wp:effectExtent l="0" t="0" r="635"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3"/>
                      <a:stretch>
                        <a:fillRect/>
                      </a:stretch>
                    </pic:blipFill>
                    <pic:spPr>
                      <a:xfrm>
                        <a:off x="0" y="0"/>
                        <a:ext cx="4378918" cy="3284189"/>
                      </a:xfrm>
                      <a:prstGeom prst="rect">
                        <a:avLst/>
                      </a:prstGeom>
                    </pic:spPr>
                  </pic:pic>
                </a:graphicData>
              </a:graphic>
            </wp:inline>
          </w:drawing>
        </w:r>
      </w:del>
    </w:p>
    <w:p w14:paraId="409EC6AC" w14:textId="3D1D82FB" w:rsidR="00201700" w:rsidDel="00A36076" w:rsidRDefault="00201700" w:rsidP="00201700">
      <w:pPr>
        <w:pStyle w:val="Heading1"/>
        <w:rPr>
          <w:del w:id="176" w:author="Gavin Thomas Koma" w:date="2023-02-09T13:14:00Z"/>
        </w:rPr>
      </w:pPr>
      <w:del w:id="177" w:author="Gavin Thomas Koma" w:date="2023-02-09T13:14:00Z">
        <w:r w:rsidDel="00A36076">
          <w:delText>Task 3</w:delText>
        </w:r>
      </w:del>
    </w:p>
    <w:p w14:paraId="7DECC7BC" w14:textId="238297D7" w:rsidR="00A77AFC" w:rsidRPr="00A77AFC" w:rsidDel="00A36076" w:rsidRDefault="00A77AFC" w:rsidP="00201700">
      <w:pPr>
        <w:rPr>
          <w:del w:id="178" w:author="Gavin Thomas Koma" w:date="2023-02-09T13:14:00Z"/>
        </w:rPr>
      </w:pPr>
    </w:p>
    <w:p w14:paraId="174FFFD5" w14:textId="377D49E7" w:rsidR="00A55B03" w:rsidDel="00A36076" w:rsidRDefault="00A55B03">
      <w:pPr>
        <w:jc w:val="center"/>
        <w:rPr>
          <w:del w:id="179" w:author="Gavin Thomas Koma" w:date="2023-02-09T13:14:00Z"/>
        </w:rPr>
        <w:pPrChange w:id="180" w:author="Gavin Thomas Koma" w:date="2023-02-06T21:47:00Z">
          <w:pPr/>
        </w:pPrChange>
      </w:pPr>
    </w:p>
    <w:p w14:paraId="73D7D2FF" w14:textId="6B62B844" w:rsidR="008F01C8" w:rsidRPr="003C0AF7" w:rsidDel="00A36076" w:rsidRDefault="008F01C8" w:rsidP="00DC6516">
      <w:pPr>
        <w:rPr>
          <w:del w:id="181" w:author="Gavin Thomas Koma" w:date="2023-02-09T13:14:00Z"/>
        </w:rPr>
      </w:pPr>
    </w:p>
    <w:p w14:paraId="352B5C00" w14:textId="5D056A3D" w:rsidR="00201700" w:rsidDel="00A36076" w:rsidRDefault="00201700" w:rsidP="00201700">
      <w:pPr>
        <w:pStyle w:val="Heading1"/>
        <w:rPr>
          <w:del w:id="182" w:author="Gavin Thomas Koma" w:date="2023-02-09T13:14:00Z"/>
        </w:rPr>
      </w:pPr>
      <w:del w:id="183" w:author="Gavin Thomas Koma" w:date="2023-02-09T13:14:00Z">
        <w:r w:rsidDel="00A36076">
          <w:delText>Task 4</w:delText>
        </w:r>
      </w:del>
    </w:p>
    <w:p w14:paraId="39F20D09" w14:textId="6FB12268" w:rsidR="00201700" w:rsidDel="00EB0F45" w:rsidRDefault="00201700" w:rsidP="00201700">
      <w:pPr>
        <w:rPr>
          <w:del w:id="184" w:author="Gavin Thomas Koma" w:date="2023-02-06T22:28:00Z"/>
        </w:rPr>
      </w:pPr>
    </w:p>
    <w:p w14:paraId="26573742" w14:textId="23876AA0" w:rsidR="00A0041C" w:rsidRPr="00A0041C" w:rsidDel="00A0041C" w:rsidRDefault="00A0041C" w:rsidP="00A0041C">
      <w:pPr>
        <w:rPr>
          <w:del w:id="185" w:author="Gavin Thomas Koma" w:date="2023-02-06T22:58:00Z"/>
        </w:rPr>
      </w:pPr>
    </w:p>
    <w:p w14:paraId="466F184B" w14:textId="1D123872" w:rsidR="00A55B03" w:rsidRPr="00201700" w:rsidDel="00A36076" w:rsidRDefault="00A55B03" w:rsidP="00201700">
      <w:pPr>
        <w:rPr>
          <w:del w:id="186" w:author="Gavin Thomas Koma" w:date="2023-02-09T13:14:00Z"/>
        </w:rPr>
      </w:pPr>
    </w:p>
    <w:p w14:paraId="7B4F2D8A" w14:textId="49CD33B2" w:rsidR="002E0497" w:rsidRPr="00A0041C" w:rsidDel="00A36076" w:rsidRDefault="003925EE">
      <w:pPr>
        <w:rPr>
          <w:del w:id="187" w:author="Gavin Thomas Koma" w:date="2023-02-09T13:14:00Z"/>
        </w:rPr>
        <w:pPrChange w:id="188" w:author="Gavin Thomas Koma" w:date="2023-02-06T22:58:00Z">
          <w:pPr>
            <w:pStyle w:val="Heading1"/>
          </w:pPr>
        </w:pPrChange>
      </w:pPr>
      <w:del w:id="189" w:author="Gavin Thomas Koma" w:date="2023-02-09T13:14:00Z">
        <w:r w:rsidDel="00A36076">
          <w:delText>Summary</w:delText>
        </w:r>
      </w:del>
    </w:p>
    <w:p w14:paraId="58AB2BAF" w14:textId="29548EA3" w:rsidR="00BF60FC" w:rsidRPr="003925EE" w:rsidDel="00AD53B7" w:rsidRDefault="00BF60FC" w:rsidP="003925EE">
      <w:pPr>
        <w:rPr>
          <w:del w:id="190" w:author="Gavin Thomas Koma" w:date="2023-02-23T20:07:00Z"/>
        </w:rPr>
      </w:pPr>
    </w:p>
    <w:p w14:paraId="0868B57F" w14:textId="38422843" w:rsidR="003925EE" w:rsidRPr="003925EE" w:rsidDel="00AD53B7" w:rsidRDefault="003925EE" w:rsidP="003925EE">
      <w:pPr>
        <w:rPr>
          <w:del w:id="191" w:author="Gavin Thomas Koma" w:date="2023-02-23T20:07:00Z"/>
        </w:rPr>
      </w:pPr>
    </w:p>
    <w:p w14:paraId="17C13857" w14:textId="6952E8D7" w:rsidR="003925EE" w:rsidRPr="003925EE" w:rsidDel="00AD53B7" w:rsidRDefault="003925EE" w:rsidP="003925EE">
      <w:pPr>
        <w:rPr>
          <w:del w:id="192" w:author="Gavin Thomas Koma" w:date="2023-02-23T20:07:00Z"/>
        </w:rPr>
      </w:pPr>
    </w:p>
    <w:bookmarkEnd w:id="16"/>
    <w:p w14:paraId="708732A2" w14:textId="24AA1869" w:rsidR="000D6292" w:rsidRDefault="000D6292" w:rsidP="000D6292">
      <w:pPr>
        <w:widowControl/>
        <w:overflowPunct/>
        <w:autoSpaceDE/>
        <w:autoSpaceDN/>
        <w:adjustRightInd/>
        <w:spacing w:after="0"/>
        <w:jc w:val="left"/>
        <w:textAlignment w:val="auto"/>
        <w:rPr>
          <w:ins w:id="193" w:author="Gavin Thomas Koma" w:date="2023-02-12T14:08:00Z"/>
        </w:rPr>
      </w:pPr>
    </w:p>
    <w:p w14:paraId="1C3F7202" w14:textId="1793B024" w:rsidR="000D6292" w:rsidRPr="008A1344" w:rsidRDefault="000D6292">
      <w:pPr>
        <w:widowControl/>
        <w:overflowPunct/>
        <w:autoSpaceDE/>
        <w:autoSpaceDN/>
        <w:adjustRightInd/>
        <w:spacing w:after="0"/>
        <w:jc w:val="left"/>
        <w:textAlignment w:val="auto"/>
        <w:pPrChange w:id="194" w:author="Gavin Thomas Koma" w:date="2023-02-12T14:08:00Z">
          <w:pPr/>
        </w:pPrChange>
      </w:pPr>
    </w:p>
    <w:sectPr w:rsidR="000D6292" w:rsidRPr="008A1344" w:rsidSect="00BF60FC">
      <w:headerReference w:type="default" r:id="rId34"/>
      <w:footerReference w:type="default" r:id="rId35"/>
      <w:pgSz w:w="12240" w:h="15840"/>
      <w:pgMar w:top="1440" w:right="1440" w:bottom="1440" w:left="1440" w:header="576"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2A960" w14:textId="77777777" w:rsidR="008A40DE" w:rsidRDefault="008A40DE">
      <w:pPr>
        <w:spacing w:after="0"/>
      </w:pPr>
      <w:r>
        <w:separator/>
      </w:r>
    </w:p>
  </w:endnote>
  <w:endnote w:type="continuationSeparator" w:id="0">
    <w:p w14:paraId="49093568" w14:textId="77777777" w:rsidR="008A40DE" w:rsidRDefault="008A40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1EC8" w14:textId="08B5E36E" w:rsidR="005A0B97" w:rsidRDefault="009C6132">
    <w:pPr>
      <w:pStyle w:val="Footer"/>
      <w:tabs>
        <w:tab w:val="clear" w:pos="8640"/>
      </w:tabs>
    </w:pPr>
    <w:r>
      <w:t>E</w:t>
    </w:r>
    <w:r w:rsidR="002F691B">
      <w:t xml:space="preserve">CE </w:t>
    </w:r>
    <w:r w:rsidR="002A6630">
      <w:t>8527</w:t>
    </w:r>
    <w:r>
      <w:t xml:space="preserve">: </w:t>
    </w:r>
    <w:r w:rsidR="002A6630">
      <w:t>Introduction to Machine Learning and Pattern Recognition</w:t>
    </w:r>
    <w:r w:rsidR="006A3001">
      <w:tab/>
    </w:r>
    <w:ins w:id="200" w:author="Gavin Thomas Koma" w:date="2023-02-06T22:58:00Z">
      <w:r w:rsidR="00A0041C">
        <w:t xml:space="preserve">February </w:t>
      </w:r>
    </w:ins>
    <w:ins w:id="201" w:author="Gavin Thomas Koma" w:date="2023-02-23T20:08:00Z">
      <w:r w:rsidR="00AD53B7">
        <w:t>23</w:t>
      </w:r>
      <w:r w:rsidR="00AD53B7" w:rsidRPr="00AD53B7">
        <w:rPr>
          <w:vertAlign w:val="superscript"/>
          <w:rPrChange w:id="202" w:author="Gavin Thomas Koma" w:date="2023-02-23T20:08:00Z">
            <w:rPr/>
          </w:rPrChange>
        </w:rPr>
        <w:t>rd</w:t>
      </w:r>
    </w:ins>
    <w:del w:id="203" w:author="Gavin Thomas Koma" w:date="2023-02-06T22:58:00Z">
      <w:r w:rsidR="00396567" w:rsidDel="00A0041C">
        <w:delText>January 6</w:delText>
      </w:r>
    </w:del>
    <w:r w:rsidR="00396567">
      <w:t>, 202</w:t>
    </w:r>
    <w:ins w:id="204" w:author="Gavin Thomas Koma" w:date="2023-02-12T14:41:00Z">
      <w:r w:rsidR="00C61441">
        <w:t>3</w:t>
      </w:r>
    </w:ins>
    <w:del w:id="205" w:author="Gavin Thomas Koma" w:date="2023-02-12T14:41:00Z">
      <w:r w:rsidR="00396567" w:rsidDel="00C61441">
        <w:delText>2</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DFA42" w14:textId="77777777" w:rsidR="008A40DE" w:rsidRDefault="008A40DE">
      <w:pPr>
        <w:spacing w:after="0"/>
      </w:pPr>
      <w:r>
        <w:separator/>
      </w:r>
    </w:p>
  </w:footnote>
  <w:footnote w:type="continuationSeparator" w:id="0">
    <w:p w14:paraId="58E6F254" w14:textId="77777777" w:rsidR="008A40DE" w:rsidRDefault="008A40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8617D" w14:textId="4715D176" w:rsidR="00A0041C" w:rsidRDefault="002A6630">
    <w:pPr>
      <w:pStyle w:val="Header"/>
      <w:tabs>
        <w:tab w:val="clear" w:pos="8640"/>
      </w:tabs>
    </w:pPr>
    <w:r>
      <w:t>G</w:t>
    </w:r>
    <w:r w:rsidR="009C6132">
      <w:t xml:space="preserve">. </w:t>
    </w:r>
    <w:r>
      <w:t>Koma</w:t>
    </w:r>
    <w:r w:rsidR="009C6132">
      <w:t xml:space="preserve">: HW # </w:t>
    </w:r>
    <w:r>
      <w:t>0</w:t>
    </w:r>
    <w:ins w:id="195" w:author="Gavin Thomas Koma" w:date="2023-02-23T20:08:00Z">
      <w:r w:rsidR="00AD53B7">
        <w:t>6</w:t>
      </w:r>
    </w:ins>
    <w:del w:id="196" w:author="Gavin Thomas Koma" w:date="2023-02-11T22:44:00Z">
      <w:r w:rsidDel="0029536E">
        <w:delText>3</w:delText>
      </w:r>
    </w:del>
    <w:r w:rsidR="006A3001">
      <w:tab/>
      <w:t xml:space="preserve">Page </w:t>
    </w:r>
    <w:r w:rsidR="0044049E">
      <w:rPr>
        <w:rStyle w:val="PageNumber"/>
      </w:rPr>
      <w:fldChar w:fldCharType="begin"/>
    </w:r>
    <w:r w:rsidR="006A3001">
      <w:rPr>
        <w:rStyle w:val="PageNumber"/>
      </w:rPr>
      <w:instrText xml:space="preserve"> PAGE </w:instrText>
    </w:r>
    <w:r w:rsidR="0044049E">
      <w:rPr>
        <w:rStyle w:val="PageNumber"/>
      </w:rPr>
      <w:fldChar w:fldCharType="separate"/>
    </w:r>
    <w:r w:rsidR="00BF60FC">
      <w:rPr>
        <w:rStyle w:val="PageNumber"/>
        <w:noProof/>
      </w:rPr>
      <w:t>1</w:t>
    </w:r>
    <w:r w:rsidR="0044049E">
      <w:rPr>
        <w:rStyle w:val="PageNumber"/>
      </w:rPr>
      <w:fldChar w:fldCharType="end"/>
    </w:r>
    <w:r w:rsidR="006A3001">
      <w:rPr>
        <w:rStyle w:val="PageNumber"/>
      </w:rPr>
      <w:t xml:space="preserve"> of </w:t>
    </w:r>
    <w:ins w:id="197" w:author="Gavin Thomas Koma" w:date="2023-02-06T22:58:00Z">
      <w:r w:rsidR="00A0041C">
        <w:rPr>
          <w:rStyle w:val="PageNumber"/>
        </w:rPr>
        <w:t>1</w:t>
      </w:r>
    </w:ins>
    <w:ins w:id="198" w:author="Gavin Thomas Koma" w:date="2023-02-12T14:41:00Z">
      <w:r w:rsidR="00C61441">
        <w:rPr>
          <w:rStyle w:val="PageNumber"/>
        </w:rPr>
        <w:t>2</w:t>
      </w:r>
    </w:ins>
    <w:del w:id="199" w:author="Gavin Thomas Koma" w:date="2023-02-06T22:58:00Z">
      <w:r w:rsidR="002A35EA" w:rsidDel="00A0041C">
        <w:rPr>
          <w:rStyle w:val="PageNumber"/>
        </w:rPr>
        <w:delText>2</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D1530"/>
    <w:multiLevelType w:val="multilevel"/>
    <w:tmpl w:val="82D487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B72C50"/>
    <w:multiLevelType w:val="hybridMultilevel"/>
    <w:tmpl w:val="B10C8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00C52"/>
    <w:multiLevelType w:val="multilevel"/>
    <w:tmpl w:val="E946E0DA"/>
    <w:lvl w:ilvl="0">
      <w:start w:val="1"/>
      <w:numFmt w:val="decimal"/>
      <w:lvlText w:val="Problem %1:"/>
      <w:lvlJc w:val="left"/>
      <w:pPr>
        <w:ind w:left="360" w:hanging="360"/>
      </w:pPr>
      <w:rPr>
        <w:rFonts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15:restartNumberingAfterBreak="0">
    <w:nsid w:val="2202544B"/>
    <w:multiLevelType w:val="hybridMultilevel"/>
    <w:tmpl w:val="FC7CD0A6"/>
    <w:lvl w:ilvl="0" w:tplc="D96E0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9" w15:restartNumberingAfterBreak="0">
    <w:nsid w:val="258C1803"/>
    <w:multiLevelType w:val="hybridMultilevel"/>
    <w:tmpl w:val="FF38B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22BCC"/>
    <w:multiLevelType w:val="hybridMultilevel"/>
    <w:tmpl w:val="3A067846"/>
    <w:lvl w:ilvl="0" w:tplc="EE944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490F7F"/>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15A0210"/>
    <w:multiLevelType w:val="multilevel"/>
    <w:tmpl w:val="D6F27D1E"/>
    <w:lvl w:ilvl="0">
      <w:start w:val="1"/>
      <w:numFmt w:val="upperLetter"/>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21839"/>
    <w:multiLevelType w:val="hybridMultilevel"/>
    <w:tmpl w:val="2F8EA98A"/>
    <w:lvl w:ilvl="0" w:tplc="9C445A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9" w15:restartNumberingAfterBreak="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796C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EF0EE0"/>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09E58DB"/>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4251E8"/>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426D38"/>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6C0BF7"/>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2F58B4"/>
    <w:multiLevelType w:val="hybridMultilevel"/>
    <w:tmpl w:val="9898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7507193">
    <w:abstractNumId w:val="0"/>
  </w:num>
  <w:num w:numId="2" w16cid:durableId="1654721865">
    <w:abstractNumId w:val="6"/>
  </w:num>
  <w:num w:numId="3" w16cid:durableId="433987271">
    <w:abstractNumId w:val="17"/>
  </w:num>
  <w:num w:numId="4" w16cid:durableId="1390953177">
    <w:abstractNumId w:val="16"/>
  </w:num>
  <w:num w:numId="5" w16cid:durableId="1321151790">
    <w:abstractNumId w:val="8"/>
  </w:num>
  <w:num w:numId="6" w16cid:durableId="520169004">
    <w:abstractNumId w:val="15"/>
  </w:num>
  <w:num w:numId="7" w16cid:durableId="775750910">
    <w:abstractNumId w:val="4"/>
  </w:num>
  <w:num w:numId="8" w16cid:durableId="207231787">
    <w:abstractNumId w:val="18"/>
  </w:num>
  <w:num w:numId="9" w16cid:durableId="884439974">
    <w:abstractNumId w:val="3"/>
  </w:num>
  <w:num w:numId="10" w16cid:durableId="1996061557">
    <w:abstractNumId w:val="1"/>
  </w:num>
  <w:num w:numId="11" w16cid:durableId="1689913250">
    <w:abstractNumId w:val="24"/>
  </w:num>
  <w:num w:numId="12" w16cid:durableId="655689566">
    <w:abstractNumId w:val="13"/>
  </w:num>
  <w:num w:numId="13" w16cid:durableId="560795643">
    <w:abstractNumId w:val="19"/>
  </w:num>
  <w:num w:numId="14" w16cid:durableId="737093247">
    <w:abstractNumId w:val="6"/>
  </w:num>
  <w:num w:numId="15" w16cid:durableId="1276713568">
    <w:abstractNumId w:val="6"/>
  </w:num>
  <w:num w:numId="16" w16cid:durableId="1420634121">
    <w:abstractNumId w:val="6"/>
  </w:num>
  <w:num w:numId="17" w16cid:durableId="143356271">
    <w:abstractNumId w:val="6"/>
  </w:num>
  <w:num w:numId="18" w16cid:durableId="1022708404">
    <w:abstractNumId w:val="6"/>
  </w:num>
  <w:num w:numId="19" w16cid:durableId="160464642">
    <w:abstractNumId w:val="6"/>
  </w:num>
  <w:num w:numId="20" w16cid:durableId="912081838">
    <w:abstractNumId w:val="6"/>
  </w:num>
  <w:num w:numId="21" w16cid:durableId="353650905">
    <w:abstractNumId w:val="20"/>
  </w:num>
  <w:num w:numId="22" w16cid:durableId="228344051">
    <w:abstractNumId w:val="12"/>
  </w:num>
  <w:num w:numId="23" w16cid:durableId="1287465680">
    <w:abstractNumId w:val="12"/>
  </w:num>
  <w:num w:numId="24" w16cid:durableId="1053963362">
    <w:abstractNumId w:val="12"/>
  </w:num>
  <w:num w:numId="25" w16cid:durableId="401607734">
    <w:abstractNumId w:val="12"/>
  </w:num>
  <w:num w:numId="26" w16cid:durableId="1963732861">
    <w:abstractNumId w:val="27"/>
  </w:num>
  <w:num w:numId="27" w16cid:durableId="76295130">
    <w:abstractNumId w:val="25"/>
  </w:num>
  <w:num w:numId="28" w16cid:durableId="411780868">
    <w:abstractNumId w:val="2"/>
  </w:num>
  <w:num w:numId="29" w16cid:durableId="295911008">
    <w:abstractNumId w:val="22"/>
  </w:num>
  <w:num w:numId="30" w16cid:durableId="548077786">
    <w:abstractNumId w:val="14"/>
  </w:num>
  <w:num w:numId="31" w16cid:durableId="439833861">
    <w:abstractNumId w:val="10"/>
  </w:num>
  <w:num w:numId="32" w16cid:durableId="1425611376">
    <w:abstractNumId w:val="7"/>
  </w:num>
  <w:num w:numId="33" w16cid:durableId="1411612130">
    <w:abstractNumId w:val="21"/>
  </w:num>
  <w:num w:numId="34" w16cid:durableId="935940701">
    <w:abstractNumId w:val="11"/>
  </w:num>
  <w:num w:numId="35" w16cid:durableId="1151871795">
    <w:abstractNumId w:val="9"/>
  </w:num>
  <w:num w:numId="36" w16cid:durableId="1481993345">
    <w:abstractNumId w:val="5"/>
  </w:num>
  <w:num w:numId="37" w16cid:durableId="152257453">
    <w:abstractNumId w:val="23"/>
  </w:num>
  <w:num w:numId="38" w16cid:durableId="118085455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Thomas Koma">
    <w15:presenceInfo w15:providerId="AD" w15:userId="S::tug44382@temple.edu::6701367a-3b1c-45a8-a91f-7682e18c06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drawingGridHorizontalSpacing w:val="11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F6D"/>
    <w:rsid w:val="000857C8"/>
    <w:rsid w:val="000A392D"/>
    <w:rsid w:val="000B6025"/>
    <w:rsid w:val="000C155F"/>
    <w:rsid w:val="000D4E21"/>
    <w:rsid w:val="000D6292"/>
    <w:rsid w:val="000E0D53"/>
    <w:rsid w:val="00103C4D"/>
    <w:rsid w:val="00106E08"/>
    <w:rsid w:val="00145F6F"/>
    <w:rsid w:val="00147F68"/>
    <w:rsid w:val="00176E57"/>
    <w:rsid w:val="001E4673"/>
    <w:rsid w:val="00200204"/>
    <w:rsid w:val="00201700"/>
    <w:rsid w:val="00262558"/>
    <w:rsid w:val="0029427A"/>
    <w:rsid w:val="0029536E"/>
    <w:rsid w:val="002A35EA"/>
    <w:rsid w:val="002A6630"/>
    <w:rsid w:val="002B09CD"/>
    <w:rsid w:val="002B46AE"/>
    <w:rsid w:val="002E0497"/>
    <w:rsid w:val="002F3EE6"/>
    <w:rsid w:val="002F691B"/>
    <w:rsid w:val="003070AF"/>
    <w:rsid w:val="00366F6D"/>
    <w:rsid w:val="003925EE"/>
    <w:rsid w:val="00396567"/>
    <w:rsid w:val="003C0AF7"/>
    <w:rsid w:val="003C7142"/>
    <w:rsid w:val="004006EE"/>
    <w:rsid w:val="0044049E"/>
    <w:rsid w:val="00491894"/>
    <w:rsid w:val="004A6432"/>
    <w:rsid w:val="004B7DEF"/>
    <w:rsid w:val="00523D16"/>
    <w:rsid w:val="005274E4"/>
    <w:rsid w:val="005A0B97"/>
    <w:rsid w:val="005A38B2"/>
    <w:rsid w:val="005A4A0B"/>
    <w:rsid w:val="005D6B37"/>
    <w:rsid w:val="00670C75"/>
    <w:rsid w:val="00685B7C"/>
    <w:rsid w:val="006A3001"/>
    <w:rsid w:val="006F1E6E"/>
    <w:rsid w:val="00703D34"/>
    <w:rsid w:val="0074414A"/>
    <w:rsid w:val="007802FD"/>
    <w:rsid w:val="007D07DF"/>
    <w:rsid w:val="007F2441"/>
    <w:rsid w:val="008103EE"/>
    <w:rsid w:val="00812ECD"/>
    <w:rsid w:val="008147CF"/>
    <w:rsid w:val="00832051"/>
    <w:rsid w:val="008514CA"/>
    <w:rsid w:val="00860951"/>
    <w:rsid w:val="008642BE"/>
    <w:rsid w:val="00866C4C"/>
    <w:rsid w:val="008733BE"/>
    <w:rsid w:val="00873811"/>
    <w:rsid w:val="008806EF"/>
    <w:rsid w:val="008A1344"/>
    <w:rsid w:val="008A40DE"/>
    <w:rsid w:val="008C4C30"/>
    <w:rsid w:val="008D7AD6"/>
    <w:rsid w:val="008F01C8"/>
    <w:rsid w:val="008F02BB"/>
    <w:rsid w:val="008F177A"/>
    <w:rsid w:val="008F563F"/>
    <w:rsid w:val="00974BC4"/>
    <w:rsid w:val="009B0636"/>
    <w:rsid w:val="009C6132"/>
    <w:rsid w:val="009E0DFD"/>
    <w:rsid w:val="009E6391"/>
    <w:rsid w:val="00A0041C"/>
    <w:rsid w:val="00A059D0"/>
    <w:rsid w:val="00A3518B"/>
    <w:rsid w:val="00A36076"/>
    <w:rsid w:val="00A55B03"/>
    <w:rsid w:val="00A771F6"/>
    <w:rsid w:val="00A77AFC"/>
    <w:rsid w:val="00AA057E"/>
    <w:rsid w:val="00AA38FD"/>
    <w:rsid w:val="00AD0793"/>
    <w:rsid w:val="00AD53B7"/>
    <w:rsid w:val="00B244B2"/>
    <w:rsid w:val="00B44A00"/>
    <w:rsid w:val="00B8272E"/>
    <w:rsid w:val="00B94AED"/>
    <w:rsid w:val="00BC0F4D"/>
    <w:rsid w:val="00BD2BA1"/>
    <w:rsid w:val="00BF31D5"/>
    <w:rsid w:val="00BF60FC"/>
    <w:rsid w:val="00C5056C"/>
    <w:rsid w:val="00C61441"/>
    <w:rsid w:val="00CC171E"/>
    <w:rsid w:val="00D14622"/>
    <w:rsid w:val="00D46EDF"/>
    <w:rsid w:val="00DC5F3E"/>
    <w:rsid w:val="00DC6516"/>
    <w:rsid w:val="00DE4FD8"/>
    <w:rsid w:val="00DE6353"/>
    <w:rsid w:val="00E16FAF"/>
    <w:rsid w:val="00E606F8"/>
    <w:rsid w:val="00E706F1"/>
    <w:rsid w:val="00EB0F45"/>
    <w:rsid w:val="00ED1CA2"/>
    <w:rsid w:val="00EE4314"/>
    <w:rsid w:val="00EF4532"/>
    <w:rsid w:val="00F06A10"/>
    <w:rsid w:val="00F200F3"/>
    <w:rsid w:val="00F26A5B"/>
    <w:rsid w:val="00F7051A"/>
    <w:rsid w:val="00F72750"/>
    <w:rsid w:val="00F76A8A"/>
    <w:rsid w:val="00F86BE9"/>
    <w:rsid w:val="00FF3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9B605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2"/>
      </w:numPr>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spacing w:before="24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semiHidden/>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trong">
    <w:name w:val="Strong"/>
    <w:basedOn w:val="DefaultParagraphFont"/>
    <w:uiPriority w:val="22"/>
    <w:qFormat/>
    <w:rsid w:val="003925EE"/>
    <w:rPr>
      <w:b/>
      <w:bCs/>
    </w:rPr>
  </w:style>
  <w:style w:type="character" w:customStyle="1" w:styleId="CaptionChar">
    <w:name w:val="Caption Char"/>
    <w:basedOn w:val="DefaultParagraphFont"/>
    <w:link w:val="Caption"/>
    <w:uiPriority w:val="35"/>
    <w:rsid w:val="004A6432"/>
    <w:rPr>
      <w:b/>
      <w:bCs/>
    </w:rPr>
  </w:style>
  <w:style w:type="paragraph" w:styleId="Revision">
    <w:name w:val="Revision"/>
    <w:hidden/>
    <w:uiPriority w:val="99"/>
    <w:semiHidden/>
    <w:rsid w:val="00F200F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33D4A-7573-F04F-A778-C34CA6616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9</Pages>
  <Words>1135</Words>
  <Characters>6470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7590</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Gavin Thomas Koma</cp:lastModifiedBy>
  <cp:revision>4</cp:revision>
  <cp:lastPrinted>2023-02-07T04:06:00Z</cp:lastPrinted>
  <dcterms:created xsi:type="dcterms:W3CDTF">2023-02-24T01:04:00Z</dcterms:created>
  <dcterms:modified xsi:type="dcterms:W3CDTF">2023-02-25T23:09:00Z</dcterms:modified>
</cp:coreProperties>
</file>