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1004" w14:textId="77777777" w:rsidR="005A0B97" w:rsidRDefault="00F06A10">
      <w:pPr>
        <w:spacing w:after="0"/>
        <w:jc w:val="left"/>
      </w:pPr>
      <w:r>
        <w:rPr>
          <w:noProof/>
          <w:sz w:val="20"/>
        </w:rPr>
        <mc:AlternateContent>
          <mc:Choice Requires="wps">
            <w:drawing>
              <wp:anchor distT="0" distB="0" distL="0" distR="0" simplePos="0" relativeHeight="251658240" behindDoc="0" locked="0" layoutInCell="1" allowOverlap="1" wp14:anchorId="3872B12F" wp14:editId="0F88927E">
                <wp:simplePos x="0" y="0"/>
                <wp:positionH relativeFrom="column">
                  <wp:posOffset>171450</wp:posOffset>
                </wp:positionH>
                <wp:positionV relativeFrom="page">
                  <wp:posOffset>883285</wp:posOffset>
                </wp:positionV>
                <wp:extent cx="3829050" cy="145415"/>
                <wp:effectExtent l="0" t="0" r="6350" b="698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541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2B12F" id="_x0000_t202" coordsize="21600,21600" o:spt="202" path="m,l,21600r21600,l21600,xe">
                <v:stroke joinstyle="miter"/>
                <v:path gradientshapeok="t" o:connecttype="rect"/>
              </v:shapetype>
              <v:shape id="Text Box 5" o:spid="_x0000_s1026" type="#_x0000_t202" style="position:absolute;margin-left:13.5pt;margin-top:69.55pt;width:301.5pt;height:11.4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" stroked="f">
                <v:textbox inset="0,0,0,0">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v:textbox>
                <w10:wrap type="square" anchory="page"/>
              </v:shape>
            </w:pict>
          </mc:Fallback>
        </mc:AlternateContent>
      </w:r>
      <w:bookmarkStart w:id="0" w:name="_Ref49482707"/>
      <w:bookmarkEnd w:id="0"/>
    </w:p>
    <w:p w14:paraId="33EB26D2" w14:textId="7C6B04B0" w:rsidR="005A0B97" w:rsidRDefault="00F06A10">
      <w:pPr>
        <w:spacing w:before="240"/>
        <w:jc w:val="center"/>
      </w:pPr>
      <w:r>
        <w:rPr>
          <w:noProof/>
          <w:sz w:val="20"/>
        </w:rPr>
        <mc:AlternateContent>
          <mc:Choice Requires="wps">
            <w:drawing>
              <wp:anchor distT="0" distB="0" distL="114300" distR="114300" simplePos="0" relativeHeight="251655168" behindDoc="1" locked="0" layoutInCell="1" allowOverlap="1" wp14:anchorId="702FEFE1" wp14:editId="7A1280D2">
                <wp:simplePos x="0" y="0"/>
                <wp:positionH relativeFrom="margin">
                  <wp:posOffset>66675</wp:posOffset>
                </wp:positionH>
                <wp:positionV relativeFrom="margin">
                  <wp:posOffset>66675</wp:posOffset>
                </wp:positionV>
                <wp:extent cx="5943600" cy="8229600"/>
                <wp:effectExtent l="19050" t="19050" r="19050" b="19050"/>
                <wp:wrapNone/>
                <wp:docPr id="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333399"/>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1CB4454" id="Rectangle 3" o:spid="_x0000_s1026" style="position:absolute;margin-left:5.25pt;margin-top:5.25pt;width:468pt;height:9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" filled="f" strokecolor="#339" strokeweight="3pt">
                <o:lock v:ext="edit" aspectratio="t"/>
                <w10:wrap anchorx="margin" anchory="margin"/>
              </v:rect>
            </w:pict>
          </mc:Fallback>
        </mc:AlternateContent>
      </w:r>
      <w:r>
        <w:rPr>
          <w:noProof/>
          <w:sz w:val="20"/>
        </w:rPr>
        <mc:AlternateContent>
          <mc:Choice Requires="wps">
            <w:drawing>
              <wp:anchor distT="0" distB="0" distL="114300" distR="114300" simplePos="0" relativeHeight="251656192" behindDoc="1" locked="0" layoutInCell="1" allowOverlap="1" wp14:anchorId="32E502AF" wp14:editId="16A4B9EF">
                <wp:simplePos x="0" y="0"/>
                <wp:positionH relativeFrom="margin">
                  <wp:align>center</wp:align>
                </wp:positionH>
                <wp:positionV relativeFrom="margin">
                  <wp:align>center</wp:align>
                </wp:positionV>
                <wp:extent cx="5943600" cy="8229600"/>
                <wp:effectExtent l="19050" t="19050" r="19050" b="19050"/>
                <wp:wrapNone/>
                <wp:docPr id="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BE0F34"/>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0B36FB85" id="Rectangle 2" o:spid="_x0000_s1026" style="position:absolute;margin-left:0;margin-top:0;width:468pt;height:9in;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" filled="f" strokecolor="#be0f34" strokeweight="3pt">
                <o:lock v:ext="edit" aspectratio="t"/>
                <w10:wrap anchorx="margin" anchory="margin"/>
              </v:rect>
            </w:pict>
          </mc:Fallback>
        </mc:AlternateContent>
      </w:r>
      <w:r w:rsidR="009C6132">
        <w:t xml:space="preserve">Homework Assignment No. </w:t>
      </w:r>
      <w:r w:rsidR="002A6630">
        <w:t>0</w:t>
      </w:r>
      <w:ins w:id="1" w:author="Gavin Thomas Koma" w:date="2023-02-09T13:13:00Z">
        <w:r w:rsidR="00A36076">
          <w:t>4</w:t>
        </w:r>
      </w:ins>
      <w:del w:id="2" w:author="Gavin Thomas Koma" w:date="2023-02-09T13:13:00Z">
        <w:r w:rsidR="002A6630" w:rsidDel="00A36076">
          <w:delText>3</w:delText>
        </w:r>
      </w:del>
      <w:r w:rsidR="009C6132">
        <w:t>:</w:t>
      </w:r>
    </w:p>
    <w:p w14:paraId="5F3D170F" w14:textId="1CBEAF37" w:rsidR="005A0B97" w:rsidRDefault="00F86BE9" w:rsidP="002A6630">
      <w:pPr>
        <w:spacing w:before="240"/>
        <w:jc w:val="center"/>
        <w:rPr>
          <w:rFonts w:ascii="Helvetica" w:hAnsi="Helvetica"/>
          <w:b/>
          <w:sz w:val="28"/>
        </w:rPr>
      </w:pPr>
      <w:r>
        <w:rPr>
          <w:rFonts w:ascii="Helvetica" w:hAnsi="Helvetica"/>
          <w:b/>
          <w:sz w:val="28"/>
        </w:rPr>
        <w:t xml:space="preserve">HW No. </w:t>
      </w:r>
      <w:r w:rsidR="002A6630">
        <w:rPr>
          <w:rFonts w:ascii="Helvetica" w:hAnsi="Helvetica"/>
          <w:b/>
          <w:sz w:val="28"/>
        </w:rPr>
        <w:t>0</w:t>
      </w:r>
      <w:ins w:id="3" w:author="Gavin Thomas Koma" w:date="2023-02-09T13:13:00Z">
        <w:r w:rsidR="00A36076">
          <w:rPr>
            <w:rFonts w:ascii="Helvetica" w:hAnsi="Helvetica"/>
            <w:b/>
            <w:sz w:val="28"/>
          </w:rPr>
          <w:t>4</w:t>
        </w:r>
      </w:ins>
      <w:del w:id="4" w:author="Gavin Thomas Koma" w:date="2023-02-09T13:13:00Z">
        <w:r w:rsidR="002A6630" w:rsidDel="00A36076">
          <w:rPr>
            <w:rFonts w:ascii="Helvetica" w:hAnsi="Helvetica"/>
            <w:b/>
            <w:sz w:val="28"/>
          </w:rPr>
          <w:delText>3</w:delText>
        </w:r>
      </w:del>
      <w:r>
        <w:rPr>
          <w:rFonts w:ascii="Helvetica" w:hAnsi="Helvetica"/>
          <w:b/>
          <w:sz w:val="28"/>
        </w:rPr>
        <w:t>:</w:t>
      </w:r>
      <w:ins w:id="5" w:author="Gavin Thomas Koma" w:date="2023-02-09T13:13:00Z">
        <w:r w:rsidR="00A36076">
          <w:rPr>
            <w:rFonts w:ascii="Helvetica" w:hAnsi="Helvetica"/>
            <w:b/>
            <w:sz w:val="28"/>
          </w:rPr>
          <w:t xml:space="preserve"> Linear Discriminant Analysis</w:t>
        </w:r>
      </w:ins>
      <w:del w:id="6" w:author="Gavin Thomas Koma" w:date="2023-02-09T13:12:00Z">
        <w:r w:rsidDel="00A36076">
          <w:rPr>
            <w:rFonts w:ascii="Helvetica" w:hAnsi="Helvetica"/>
            <w:b/>
            <w:sz w:val="28"/>
          </w:rPr>
          <w:delText xml:space="preserve"> </w:delText>
        </w:r>
        <w:r w:rsidR="002A6630" w:rsidDel="00A36076">
          <w:rPr>
            <w:rFonts w:ascii="Helvetica" w:hAnsi="Helvetica"/>
            <w:b/>
            <w:sz w:val="28"/>
          </w:rPr>
          <w:delText>Maximum Likelihood vs. Bayesian Estimation</w:delText>
        </w:r>
      </w:del>
    </w:p>
    <w:p w14:paraId="45AA934F" w14:textId="77777777" w:rsidR="005A0B97" w:rsidRDefault="006A3001">
      <w:pPr>
        <w:jc w:val="center"/>
      </w:pPr>
      <w:r>
        <w:t>submitted to:</w:t>
      </w:r>
    </w:p>
    <w:p w14:paraId="3BE21704" w14:textId="77777777" w:rsidR="005A0B97" w:rsidRDefault="006A3001">
      <w:pPr>
        <w:spacing w:after="0" w:line="280" w:lineRule="atLeast"/>
        <w:jc w:val="center"/>
        <w:rPr>
          <w:b/>
        </w:rPr>
      </w:pPr>
      <w:r>
        <w:t>Professor Joseph Picone</w:t>
      </w:r>
    </w:p>
    <w:p w14:paraId="6B99BBB5" w14:textId="58314171" w:rsidR="005A0B97" w:rsidRDefault="002F691B">
      <w:pPr>
        <w:spacing w:after="0" w:line="280" w:lineRule="atLeast"/>
        <w:jc w:val="center"/>
        <w:rPr>
          <w:b/>
        </w:rPr>
      </w:pPr>
      <w:r>
        <w:t xml:space="preserve">ECE </w:t>
      </w:r>
      <w:r w:rsidR="00F86BE9">
        <w:t>8527</w:t>
      </w:r>
      <w:r w:rsidR="009C6132">
        <w:t xml:space="preserve">: </w:t>
      </w:r>
      <w:r w:rsidR="00F86BE9">
        <w:t>Introduction to Pattern Recognition and Machine Learning</w:t>
      </w:r>
    </w:p>
    <w:p w14:paraId="03C304FF" w14:textId="77777777" w:rsidR="000857C8" w:rsidRDefault="000857C8">
      <w:pPr>
        <w:spacing w:after="0" w:line="280" w:lineRule="atLeast"/>
        <w:jc w:val="center"/>
      </w:pPr>
      <w:r>
        <w:t xml:space="preserve">Temple University </w:t>
      </w:r>
    </w:p>
    <w:p w14:paraId="6BA35006" w14:textId="77777777" w:rsidR="005A0B97" w:rsidRDefault="000857C8">
      <w:pPr>
        <w:spacing w:after="0" w:line="280" w:lineRule="atLeast"/>
        <w:jc w:val="center"/>
        <w:rPr>
          <w:b/>
        </w:rPr>
      </w:pPr>
      <w:r>
        <w:t>College of Engineering</w:t>
      </w:r>
    </w:p>
    <w:p w14:paraId="7341E884" w14:textId="77777777" w:rsidR="005A0B97" w:rsidRDefault="007D07DF">
      <w:pPr>
        <w:spacing w:after="0" w:line="280" w:lineRule="atLeast"/>
        <w:jc w:val="center"/>
      </w:pPr>
      <w:r>
        <w:t>1947 North 12</w:t>
      </w:r>
      <w:r w:rsidRPr="007D07DF">
        <w:rPr>
          <w:vertAlign w:val="superscript"/>
        </w:rPr>
        <w:t>th</w:t>
      </w:r>
      <w:r>
        <w:t xml:space="preserve"> Street</w:t>
      </w:r>
    </w:p>
    <w:p w14:paraId="42821759" w14:textId="77777777" w:rsidR="005A0B97" w:rsidRDefault="007D07DF">
      <w:pPr>
        <w:spacing w:after="0" w:line="280" w:lineRule="atLeast"/>
        <w:jc w:val="center"/>
      </w:pPr>
      <w:r>
        <w:t>Philadelphia</w:t>
      </w:r>
      <w:r w:rsidR="006A3001">
        <w:t xml:space="preserve">, </w:t>
      </w:r>
      <w:r>
        <w:t>Pennsylvania 19122</w:t>
      </w:r>
    </w:p>
    <w:p w14:paraId="13C693DE" w14:textId="77777777" w:rsidR="005A0B97" w:rsidRDefault="005A0B97">
      <w:pPr>
        <w:spacing w:after="0" w:line="280" w:lineRule="atLeast"/>
        <w:jc w:val="center"/>
      </w:pPr>
    </w:p>
    <w:p w14:paraId="3E306D45" w14:textId="650DD903" w:rsidR="00F86BE9" w:rsidRDefault="002A6630">
      <w:pPr>
        <w:jc w:val="center"/>
      </w:pPr>
      <w:r>
        <w:t xml:space="preserve">February </w:t>
      </w:r>
      <w:ins w:id="7" w:author="Gavin Thomas Koma" w:date="2023-02-09T13:13:00Z">
        <w:r w:rsidR="00A36076">
          <w:t>9t</w:t>
        </w:r>
      </w:ins>
      <w:del w:id="8" w:author="Gavin Thomas Koma" w:date="2023-02-09T13:13:00Z">
        <w:r w:rsidDel="00A36076">
          <w:delText>6t</w:delText>
        </w:r>
      </w:del>
      <w:r>
        <w:t>h</w:t>
      </w:r>
      <w:r w:rsidR="00F86BE9">
        <w:t>, 20</w:t>
      </w:r>
      <w:ins w:id="9" w:author="Gavin Thomas Koma" w:date="2023-02-09T13:14:00Z">
        <w:r w:rsidR="00A36076">
          <w:t>2</w:t>
        </w:r>
      </w:ins>
      <w:del w:id="10" w:author="Gavin Thomas Koma" w:date="2023-02-09T13:14:00Z">
        <w:r w:rsidR="00F86BE9" w:rsidDel="00A36076">
          <w:delText>2</w:delText>
        </w:r>
      </w:del>
      <w:ins w:id="11" w:author="Gavin Thomas Koma" w:date="2023-02-09T13:14:00Z">
        <w:r w:rsidR="00A36076">
          <w:t>3</w:t>
        </w:r>
      </w:ins>
      <w:del w:id="12" w:author="Gavin Thomas Koma" w:date="2023-02-09T13:14:00Z">
        <w:r w:rsidR="00F86BE9" w:rsidDel="00A36076">
          <w:delText>2</w:delText>
        </w:r>
      </w:del>
    </w:p>
    <w:p w14:paraId="1B3349BD" w14:textId="6F08C312" w:rsidR="005A0B97" w:rsidRDefault="006A3001">
      <w:pPr>
        <w:jc w:val="center"/>
      </w:pPr>
      <w:r>
        <w:t>prepared by:</w:t>
      </w:r>
    </w:p>
    <w:p w14:paraId="48917898" w14:textId="598C3A6C" w:rsidR="000857C8" w:rsidRDefault="002A6630" w:rsidP="009C6132">
      <w:pPr>
        <w:spacing w:after="0" w:line="280" w:lineRule="atLeast"/>
        <w:jc w:val="center"/>
      </w:pPr>
      <w:r>
        <w:t>Gavin Koma</w:t>
      </w:r>
      <w:r w:rsidR="009C6132">
        <w:br/>
        <w:t xml:space="preserve">Email: </w:t>
      </w:r>
      <w:r>
        <w:t>gavintkoma</w:t>
      </w:r>
      <w:r w:rsidR="009C6132">
        <w:t>@temple.edu</w:t>
      </w:r>
    </w:p>
    <w:p w14:paraId="0FCC4D84" w14:textId="77777777" w:rsidR="000857C8" w:rsidRDefault="000857C8" w:rsidP="000857C8">
      <w:pPr>
        <w:spacing w:after="0"/>
        <w:jc w:val="center"/>
      </w:pPr>
    </w:p>
    <w:p w14:paraId="799558CD" w14:textId="77777777" w:rsidR="004B7DEF" w:rsidRDefault="004B7DEF">
      <w:pPr>
        <w:widowControl/>
        <w:overflowPunct/>
        <w:autoSpaceDE/>
        <w:autoSpaceDN/>
        <w:adjustRightInd/>
        <w:spacing w:after="0"/>
        <w:jc w:val="left"/>
        <w:textAlignment w:val="auto"/>
        <w:rPr>
          <w:b/>
          <w:color w:val="000000"/>
        </w:rPr>
      </w:pPr>
      <w:r>
        <w:rPr>
          <w:b/>
          <w:color w:val="000000"/>
        </w:rPr>
        <w:br w:type="page"/>
      </w:r>
    </w:p>
    <w:p w14:paraId="355503BF" w14:textId="77777777" w:rsidR="005A0B97" w:rsidRPr="000857C8" w:rsidRDefault="005A0B97">
      <w:pPr>
        <w:pStyle w:val="SDTOC"/>
        <w:spacing w:after="120"/>
        <w:sectPr w:rsidR="005A0B97" w:rsidRPr="000857C8">
          <w:pgSz w:w="12240" w:h="15840"/>
          <w:pgMar w:top="1440" w:right="1440" w:bottom="1440" w:left="1440" w:header="720" w:footer="720" w:gutter="0"/>
          <w:cols w:space="720"/>
          <w:docGrid w:linePitch="360"/>
        </w:sectPr>
      </w:pPr>
    </w:p>
    <w:p w14:paraId="4865147D" w14:textId="5F102AEC" w:rsidR="003925EE" w:rsidRDefault="00201700" w:rsidP="00E706F1">
      <w:pPr>
        <w:pStyle w:val="Heading1"/>
        <w:pageBreakBefore/>
        <w:rPr>
          <w:ins w:id="13" w:author="Gavin Thomas Koma" w:date="2023-02-11T19:59:00Z"/>
        </w:rPr>
      </w:pPr>
      <w:bookmarkStart w:id="14" w:name="_Ref49480580"/>
      <w:r>
        <w:lastRenderedPageBreak/>
        <w:t>Task 1</w:t>
      </w:r>
    </w:p>
    <w:p w14:paraId="6934EF30" w14:textId="1E8D14F8" w:rsidR="008F02BB" w:rsidRDefault="007802FD" w:rsidP="007802FD">
      <w:pPr>
        <w:rPr>
          <w:ins w:id="15" w:author="Gavin Thomas Koma" w:date="2023-02-11T22:32:00Z"/>
        </w:rPr>
      </w:pPr>
      <w:ins w:id="16" w:author="Gavin Thomas Koma" w:date="2023-02-11T19:59:00Z">
        <w:r>
          <w:t xml:space="preserve">The first of three tasks for this homework assignment </w:t>
        </w:r>
      </w:ins>
      <w:proofErr w:type="gramStart"/>
      <w:ins w:id="17" w:author="Gavin Thomas Koma" w:date="2023-02-11T21:48:00Z">
        <w:r w:rsidR="008F02BB">
          <w:t>was</w:t>
        </w:r>
        <w:proofErr w:type="gramEnd"/>
        <w:r w:rsidR="008F02BB">
          <w:t xml:space="preserve"> </w:t>
        </w:r>
      </w:ins>
      <w:ins w:id="18" w:author="Gavin Thomas Koma" w:date="2023-02-11T19:59:00Z">
        <w:r>
          <w:t xml:space="preserve">to plot all sets of data for visualization. </w:t>
        </w:r>
      </w:ins>
      <w:ins w:id="19" w:author="Gavin Thomas Koma" w:date="2023-02-11T21:48:00Z">
        <w:r w:rsidR="008F02BB">
          <w:t>The instructions state that all axes should have the same limits; however, different datasets have notably different limits for their data. Therefore, I have elected to use the same axes for data that comes from the same data set, but individual datasets will have their own axes to best visualize their datapoints.</w:t>
        </w:r>
      </w:ins>
      <w:ins w:id="20" w:author="Gavin Thomas Koma" w:date="2023-02-11T21:49:00Z">
        <w:r w:rsidR="00106E08">
          <w:t xml:space="preserve"> The first of these datasets was from dataset 8 and includes three subfolders: dev, eval, and train csv files. </w:t>
        </w:r>
      </w:ins>
    </w:p>
    <w:p w14:paraId="256A241E" w14:textId="085FAA64" w:rsidR="00670C75" w:rsidRDefault="00670C75" w:rsidP="007802FD">
      <w:pPr>
        <w:rPr>
          <w:ins w:id="21" w:author="Gavin Thomas Koma" w:date="2023-02-11T22:49:00Z"/>
        </w:rPr>
      </w:pPr>
      <w:ins w:id="22" w:author="Gavin Thomas Koma" w:date="2023-02-11T22:32:00Z">
        <w:r>
          <w:t>All graphs from the same dataset are placed onto one single page to prevent confusion during comparison and any mismatching that may occur.</w:t>
        </w:r>
      </w:ins>
    </w:p>
    <w:p w14:paraId="68541D9B" w14:textId="45F53C28" w:rsidR="0029536E" w:rsidRDefault="0029536E" w:rsidP="007802FD">
      <w:pPr>
        <w:rPr>
          <w:ins w:id="23" w:author="Gavin Thomas Koma" w:date="2023-02-11T22:32:00Z"/>
        </w:rPr>
      </w:pPr>
      <w:ins w:id="24" w:author="Gavin Thomas Koma" w:date="2023-02-11T22:49:00Z">
        <w:r>
          <w:t xml:space="preserve">The code that was utilized to create these graphs worked by using a for-loop that created a dictionary of datasets. The titles were populated for each graph by using another dictionary and iterating through that via indexing of that dictionary. </w:t>
        </w:r>
      </w:ins>
    </w:p>
    <w:p w14:paraId="1EA21F91" w14:textId="79E04CC8" w:rsidR="00670C75" w:rsidRDefault="0029536E">
      <w:pPr>
        <w:widowControl/>
        <w:overflowPunct/>
        <w:autoSpaceDE/>
        <w:autoSpaceDN/>
        <w:adjustRightInd/>
        <w:spacing w:after="0"/>
        <w:jc w:val="center"/>
        <w:textAlignment w:val="auto"/>
        <w:rPr>
          <w:ins w:id="25" w:author="Gavin Thomas Koma" w:date="2023-02-11T22:32:00Z"/>
        </w:rPr>
        <w:pPrChange w:id="26" w:author="Gavin Thomas Koma" w:date="2023-02-11T22:50:00Z">
          <w:pPr>
            <w:widowControl/>
            <w:overflowPunct/>
            <w:autoSpaceDE/>
            <w:autoSpaceDN/>
            <w:adjustRightInd/>
            <w:spacing w:after="0"/>
            <w:jc w:val="left"/>
            <w:textAlignment w:val="auto"/>
          </w:pPr>
        </w:pPrChange>
      </w:pPr>
      <w:ins w:id="27" w:author="Gavin Thomas Koma" w:date="2023-02-11T22:50:00Z">
        <w:r>
          <w:rPr>
            <w:noProof/>
          </w:rPr>
          <w:drawing>
            <wp:inline distT="0" distB="0" distL="0" distR="0" wp14:anchorId="2CEE94DC" wp14:editId="3EA9BB47">
              <wp:extent cx="4607169" cy="5647720"/>
              <wp:effectExtent l="0" t="0" r="3175"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stretch>
                        <a:fillRect/>
                      </a:stretch>
                    </pic:blipFill>
                    <pic:spPr>
                      <a:xfrm>
                        <a:off x="0" y="0"/>
                        <a:ext cx="4673878" cy="5729495"/>
                      </a:xfrm>
                      <a:prstGeom prst="rect">
                        <a:avLst/>
                      </a:prstGeom>
                    </pic:spPr>
                  </pic:pic>
                </a:graphicData>
              </a:graphic>
            </wp:inline>
          </w:drawing>
        </w:r>
      </w:ins>
      <w:ins w:id="28" w:author="Gavin Thomas Koma" w:date="2023-02-11T22:32:00Z">
        <w:r w:rsidR="00670C75">
          <w:br w:type="page"/>
        </w:r>
      </w:ins>
    </w:p>
    <w:p w14:paraId="76769B18" w14:textId="3F7F83E3" w:rsidR="00670C75" w:rsidRDefault="00670C75" w:rsidP="007802FD">
      <w:pPr>
        <w:rPr>
          <w:ins w:id="29" w:author="Gavin Thomas Koma" w:date="2023-02-11T21:49:00Z"/>
        </w:rPr>
      </w:pPr>
      <w:ins w:id="30" w:author="Gavin Thomas Koma" w:date="2023-02-11T22:20:00Z">
        <w:r>
          <w:rPr>
            <w:noProof/>
          </w:rPr>
          <w:lastRenderedPageBreak/>
          <w:drawing>
            <wp:anchor distT="0" distB="0" distL="114300" distR="114300" simplePos="0" relativeHeight="251659264" behindDoc="1" locked="0" layoutInCell="1" allowOverlap="1" wp14:anchorId="6BEF6AD3" wp14:editId="106F9A35">
              <wp:simplePos x="0" y="0"/>
              <wp:positionH relativeFrom="column">
                <wp:posOffset>-680085</wp:posOffset>
              </wp:positionH>
              <wp:positionV relativeFrom="paragraph">
                <wp:posOffset>0</wp:posOffset>
              </wp:positionV>
              <wp:extent cx="3644265" cy="2555240"/>
              <wp:effectExtent l="0" t="0" r="635" b="0"/>
              <wp:wrapTight wrapText="bothSides">
                <wp:wrapPolygon edited="0">
                  <wp:start x="0" y="0"/>
                  <wp:lineTo x="0" y="21471"/>
                  <wp:lineTo x="21528" y="21471"/>
                  <wp:lineTo x="21528" y="0"/>
                  <wp:lineTo x="0" y="0"/>
                </wp:wrapPolygon>
              </wp:wrapTight>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9"/>
                      <a:stretch>
                        <a:fillRect/>
                      </a:stretch>
                    </pic:blipFill>
                    <pic:spPr>
                      <a:xfrm>
                        <a:off x="0" y="0"/>
                        <a:ext cx="3644265" cy="2555240"/>
                      </a:xfrm>
                      <a:prstGeom prst="rect">
                        <a:avLst/>
                      </a:prstGeom>
                    </pic:spPr>
                  </pic:pic>
                </a:graphicData>
              </a:graphic>
              <wp14:sizeRelH relativeFrom="page">
                <wp14:pctWidth>0</wp14:pctWidth>
              </wp14:sizeRelH>
              <wp14:sizeRelV relativeFrom="page">
                <wp14:pctHeight>0</wp14:pctHeight>
              </wp14:sizeRelV>
            </wp:anchor>
          </w:drawing>
        </w:r>
      </w:ins>
    </w:p>
    <w:p w14:paraId="6804D5FD" w14:textId="2A75E7E8" w:rsidR="00106E08" w:rsidRDefault="00670C75" w:rsidP="007802FD">
      <w:pPr>
        <w:rPr>
          <w:ins w:id="31" w:author="Gavin Thomas Koma" w:date="2023-02-11T21:50:00Z"/>
        </w:rPr>
      </w:pPr>
      <w:ins w:id="32" w:author="Gavin Thomas Koma" w:date="2023-02-11T22:21:00Z">
        <w:r>
          <w:rPr>
            <w:noProof/>
          </w:rPr>
          <w:drawing>
            <wp:anchor distT="0" distB="0" distL="114300" distR="114300" simplePos="0" relativeHeight="251661312" behindDoc="1" locked="0" layoutInCell="1" allowOverlap="1" wp14:anchorId="274B9700" wp14:editId="44E15F1C">
              <wp:simplePos x="0" y="0"/>
              <wp:positionH relativeFrom="column">
                <wp:posOffset>2438400</wp:posOffset>
              </wp:positionH>
              <wp:positionV relativeFrom="paragraph">
                <wp:posOffset>5067300</wp:posOffset>
              </wp:positionV>
              <wp:extent cx="4051300" cy="2844800"/>
              <wp:effectExtent l="0" t="0" r="0" b="0"/>
              <wp:wrapTight wrapText="bothSides">
                <wp:wrapPolygon edited="0">
                  <wp:start x="0" y="0"/>
                  <wp:lineTo x="0" y="21504"/>
                  <wp:lineTo x="21532" y="21504"/>
                  <wp:lineTo x="21532" y="0"/>
                  <wp:lineTo x="0" y="0"/>
                </wp:wrapPolygon>
              </wp:wrapTight>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0"/>
                      <a:stretch>
                        <a:fillRect/>
                      </a:stretch>
                    </pic:blipFill>
                    <pic:spPr>
                      <a:xfrm>
                        <a:off x="0" y="0"/>
                        <a:ext cx="4051300" cy="2844800"/>
                      </a:xfrm>
                      <a:prstGeom prst="rect">
                        <a:avLst/>
                      </a:prstGeom>
                    </pic:spPr>
                  </pic:pic>
                </a:graphicData>
              </a:graphic>
              <wp14:sizeRelH relativeFrom="page">
                <wp14:pctWidth>0</wp14:pctWidth>
              </wp14:sizeRelH>
              <wp14:sizeRelV relativeFrom="page">
                <wp14:pctHeight>0</wp14:pctHeight>
              </wp14:sizeRelV>
            </wp:anchor>
          </w:drawing>
        </w:r>
      </w:ins>
      <w:ins w:id="33" w:author="Gavin Thomas Koma" w:date="2023-02-11T22:23:00Z">
        <w:r>
          <w:rPr>
            <w:noProof/>
          </w:rPr>
          <w:drawing>
            <wp:anchor distT="0" distB="0" distL="114300" distR="114300" simplePos="0" relativeHeight="251660288" behindDoc="1" locked="0" layoutInCell="1" allowOverlap="1" wp14:anchorId="756C8E2B" wp14:editId="7E251FE3">
              <wp:simplePos x="0" y="0"/>
              <wp:positionH relativeFrom="column">
                <wp:posOffset>679450</wp:posOffset>
              </wp:positionH>
              <wp:positionV relativeFrom="paragraph">
                <wp:posOffset>2242185</wp:posOffset>
              </wp:positionV>
              <wp:extent cx="4025900" cy="2832100"/>
              <wp:effectExtent l="0" t="0" r="0" b="0"/>
              <wp:wrapTight wrapText="bothSides">
                <wp:wrapPolygon edited="0">
                  <wp:start x="0" y="0"/>
                  <wp:lineTo x="0" y="21503"/>
                  <wp:lineTo x="21532" y="21503"/>
                  <wp:lineTo x="21532" y="0"/>
                  <wp:lineTo x="0" y="0"/>
                </wp:wrapPolygon>
              </wp:wrapTight>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1"/>
                      <a:stretch>
                        <a:fillRect/>
                      </a:stretch>
                    </pic:blipFill>
                    <pic:spPr>
                      <a:xfrm>
                        <a:off x="0" y="0"/>
                        <a:ext cx="4025900" cy="2832100"/>
                      </a:xfrm>
                      <a:prstGeom prst="rect">
                        <a:avLst/>
                      </a:prstGeom>
                    </pic:spPr>
                  </pic:pic>
                </a:graphicData>
              </a:graphic>
              <wp14:sizeRelH relativeFrom="page">
                <wp14:pctWidth>0</wp14:pctWidth>
              </wp14:sizeRelH>
              <wp14:sizeRelV relativeFrom="page">
                <wp14:pctHeight>0</wp14:pctHeight>
              </wp14:sizeRelV>
            </wp:anchor>
          </w:drawing>
        </w:r>
      </w:ins>
    </w:p>
    <w:p w14:paraId="2AE1DAAF" w14:textId="668DD3A9" w:rsidR="00106E08" w:rsidRDefault="00106E08" w:rsidP="007802FD">
      <w:pPr>
        <w:rPr>
          <w:ins w:id="34" w:author="Gavin Thomas Koma" w:date="2023-02-11T21:49:00Z"/>
        </w:rPr>
      </w:pPr>
    </w:p>
    <w:p w14:paraId="198544D0" w14:textId="77777777" w:rsidR="00670C75" w:rsidRDefault="00670C75" w:rsidP="007802FD">
      <w:pPr>
        <w:rPr>
          <w:ins w:id="35" w:author="Gavin Thomas Koma" w:date="2023-02-11T22:35:00Z"/>
        </w:rPr>
      </w:pPr>
    </w:p>
    <w:p w14:paraId="41DD7F3E" w14:textId="77777777" w:rsidR="00670C75" w:rsidRDefault="00670C75" w:rsidP="007802FD">
      <w:pPr>
        <w:rPr>
          <w:ins w:id="36" w:author="Gavin Thomas Koma" w:date="2023-02-11T22:35:00Z"/>
        </w:rPr>
      </w:pPr>
    </w:p>
    <w:p w14:paraId="4C9443EE" w14:textId="77777777" w:rsidR="00670C75" w:rsidRDefault="00670C75" w:rsidP="007802FD">
      <w:pPr>
        <w:rPr>
          <w:ins w:id="37" w:author="Gavin Thomas Koma" w:date="2023-02-11T22:35:00Z"/>
        </w:rPr>
      </w:pPr>
    </w:p>
    <w:p w14:paraId="43DF173F" w14:textId="77777777" w:rsidR="00670C75" w:rsidRDefault="00670C75" w:rsidP="007802FD">
      <w:pPr>
        <w:rPr>
          <w:ins w:id="38" w:author="Gavin Thomas Koma" w:date="2023-02-11T22:35:00Z"/>
        </w:rPr>
      </w:pPr>
    </w:p>
    <w:p w14:paraId="67A9AA84" w14:textId="77777777" w:rsidR="00670C75" w:rsidRDefault="00670C75" w:rsidP="007802FD">
      <w:pPr>
        <w:rPr>
          <w:ins w:id="39" w:author="Gavin Thomas Koma" w:date="2023-02-11T22:35:00Z"/>
        </w:rPr>
      </w:pPr>
    </w:p>
    <w:p w14:paraId="12823AAA" w14:textId="77777777" w:rsidR="00670C75" w:rsidRDefault="00670C75" w:rsidP="007802FD">
      <w:pPr>
        <w:rPr>
          <w:ins w:id="40" w:author="Gavin Thomas Koma" w:date="2023-02-11T22:35:00Z"/>
        </w:rPr>
      </w:pPr>
    </w:p>
    <w:p w14:paraId="16CA85ED" w14:textId="77777777" w:rsidR="00670C75" w:rsidRDefault="00670C75" w:rsidP="007802FD">
      <w:pPr>
        <w:rPr>
          <w:ins w:id="41" w:author="Gavin Thomas Koma" w:date="2023-02-11T22:35:00Z"/>
        </w:rPr>
      </w:pPr>
    </w:p>
    <w:p w14:paraId="4B48BB71" w14:textId="77777777" w:rsidR="00670C75" w:rsidRDefault="00670C75" w:rsidP="007802FD">
      <w:pPr>
        <w:rPr>
          <w:ins w:id="42" w:author="Gavin Thomas Koma" w:date="2023-02-11T22:35:00Z"/>
        </w:rPr>
      </w:pPr>
    </w:p>
    <w:p w14:paraId="149937AA" w14:textId="77777777" w:rsidR="00670C75" w:rsidRDefault="00670C75" w:rsidP="007802FD">
      <w:pPr>
        <w:rPr>
          <w:ins w:id="43" w:author="Gavin Thomas Koma" w:date="2023-02-11T22:35:00Z"/>
        </w:rPr>
      </w:pPr>
    </w:p>
    <w:p w14:paraId="75F242BF" w14:textId="77777777" w:rsidR="00670C75" w:rsidRDefault="00670C75" w:rsidP="007802FD">
      <w:pPr>
        <w:rPr>
          <w:ins w:id="44" w:author="Gavin Thomas Koma" w:date="2023-02-11T22:35:00Z"/>
        </w:rPr>
      </w:pPr>
    </w:p>
    <w:p w14:paraId="5850C442" w14:textId="77777777" w:rsidR="00670C75" w:rsidRDefault="00670C75" w:rsidP="007802FD">
      <w:pPr>
        <w:rPr>
          <w:ins w:id="45" w:author="Gavin Thomas Koma" w:date="2023-02-11T22:35:00Z"/>
        </w:rPr>
      </w:pPr>
    </w:p>
    <w:p w14:paraId="0721CA86" w14:textId="77777777" w:rsidR="00670C75" w:rsidRDefault="00670C75" w:rsidP="007802FD">
      <w:pPr>
        <w:rPr>
          <w:ins w:id="46" w:author="Gavin Thomas Koma" w:date="2023-02-11T22:35:00Z"/>
        </w:rPr>
      </w:pPr>
    </w:p>
    <w:p w14:paraId="14FBF637" w14:textId="77777777" w:rsidR="00670C75" w:rsidRDefault="00670C75" w:rsidP="007802FD">
      <w:pPr>
        <w:rPr>
          <w:ins w:id="47" w:author="Gavin Thomas Koma" w:date="2023-02-11T22:35:00Z"/>
        </w:rPr>
      </w:pPr>
    </w:p>
    <w:p w14:paraId="1742A888" w14:textId="77777777" w:rsidR="00670C75" w:rsidRDefault="00670C75" w:rsidP="007802FD">
      <w:pPr>
        <w:rPr>
          <w:ins w:id="48" w:author="Gavin Thomas Koma" w:date="2023-02-11T22:35:00Z"/>
        </w:rPr>
      </w:pPr>
    </w:p>
    <w:p w14:paraId="3085FBE7" w14:textId="77777777" w:rsidR="00670C75" w:rsidRDefault="00670C75" w:rsidP="007802FD">
      <w:pPr>
        <w:rPr>
          <w:ins w:id="49" w:author="Gavin Thomas Koma" w:date="2023-02-11T22:35:00Z"/>
        </w:rPr>
      </w:pPr>
    </w:p>
    <w:p w14:paraId="166C7329" w14:textId="77777777" w:rsidR="00670C75" w:rsidRDefault="00670C75" w:rsidP="007802FD">
      <w:pPr>
        <w:rPr>
          <w:ins w:id="50" w:author="Gavin Thomas Koma" w:date="2023-02-11T22:36:00Z"/>
        </w:rPr>
      </w:pPr>
    </w:p>
    <w:p w14:paraId="362017DE" w14:textId="77777777" w:rsidR="00670C75" w:rsidRDefault="00670C75" w:rsidP="007802FD">
      <w:pPr>
        <w:rPr>
          <w:ins w:id="51" w:author="Gavin Thomas Koma" w:date="2023-02-11T22:36:00Z"/>
        </w:rPr>
      </w:pPr>
    </w:p>
    <w:p w14:paraId="3A9017D3" w14:textId="77777777" w:rsidR="00670C75" w:rsidRDefault="00670C75" w:rsidP="007802FD">
      <w:pPr>
        <w:rPr>
          <w:ins w:id="52" w:author="Gavin Thomas Koma" w:date="2023-02-11T22:36:00Z"/>
        </w:rPr>
      </w:pPr>
    </w:p>
    <w:p w14:paraId="16DB957A" w14:textId="77777777" w:rsidR="00670C75" w:rsidRDefault="00670C75" w:rsidP="007802FD">
      <w:pPr>
        <w:rPr>
          <w:ins w:id="53" w:author="Gavin Thomas Koma" w:date="2023-02-11T22:36:00Z"/>
        </w:rPr>
      </w:pPr>
    </w:p>
    <w:p w14:paraId="03E5094F" w14:textId="77777777" w:rsidR="00670C75" w:rsidRDefault="00670C75" w:rsidP="007802FD">
      <w:pPr>
        <w:rPr>
          <w:ins w:id="54" w:author="Gavin Thomas Koma" w:date="2023-02-11T22:36:00Z"/>
        </w:rPr>
      </w:pPr>
    </w:p>
    <w:p w14:paraId="3C3264C8" w14:textId="77777777" w:rsidR="00670C75" w:rsidRDefault="00670C75" w:rsidP="007802FD">
      <w:pPr>
        <w:rPr>
          <w:ins w:id="55" w:author="Gavin Thomas Koma" w:date="2023-02-11T22:36:00Z"/>
        </w:rPr>
      </w:pPr>
      <w:ins w:id="56" w:author="Gavin Thomas Koma" w:date="2023-02-11T22:36:00Z">
        <w:r>
          <w:br/>
        </w:r>
      </w:ins>
    </w:p>
    <w:p w14:paraId="20C0FF62" w14:textId="77777777" w:rsidR="00670C75" w:rsidRDefault="00670C75" w:rsidP="007802FD">
      <w:pPr>
        <w:rPr>
          <w:ins w:id="57" w:author="Gavin Thomas Koma" w:date="2023-02-11T22:36:00Z"/>
        </w:rPr>
      </w:pPr>
    </w:p>
    <w:p w14:paraId="7D8510A3" w14:textId="77777777" w:rsidR="00670C75" w:rsidRDefault="00670C75" w:rsidP="007802FD">
      <w:pPr>
        <w:rPr>
          <w:ins w:id="58" w:author="Gavin Thomas Koma" w:date="2023-02-11T22:36:00Z"/>
        </w:rPr>
      </w:pPr>
    </w:p>
    <w:p w14:paraId="118A8772" w14:textId="3805690B" w:rsidR="00670C75" w:rsidRDefault="00670C75" w:rsidP="007802FD">
      <w:pPr>
        <w:rPr>
          <w:ins w:id="59" w:author="Gavin Thomas Koma" w:date="2023-02-11T22:36:00Z"/>
        </w:rPr>
      </w:pPr>
      <w:ins w:id="60" w:author="Gavin Thomas Koma" w:date="2023-02-11T22:30:00Z">
        <w:r>
          <w:rPr>
            <w:noProof/>
          </w:rPr>
          <w:lastRenderedPageBreak/>
          <w:drawing>
            <wp:anchor distT="0" distB="0" distL="114300" distR="114300" simplePos="0" relativeHeight="251662336" behindDoc="1" locked="0" layoutInCell="1" allowOverlap="1" wp14:anchorId="740C123C" wp14:editId="7DDA35D4">
              <wp:simplePos x="0" y="0"/>
              <wp:positionH relativeFrom="column">
                <wp:posOffset>-727075</wp:posOffset>
              </wp:positionH>
              <wp:positionV relativeFrom="paragraph">
                <wp:posOffset>0</wp:posOffset>
              </wp:positionV>
              <wp:extent cx="3691255" cy="2696210"/>
              <wp:effectExtent l="0" t="0" r="4445" b="0"/>
              <wp:wrapTight wrapText="bothSides">
                <wp:wrapPolygon edited="0">
                  <wp:start x="0" y="0"/>
                  <wp:lineTo x="0" y="21468"/>
                  <wp:lineTo x="21552" y="21468"/>
                  <wp:lineTo x="21552"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2"/>
                      <a:stretch>
                        <a:fillRect/>
                      </a:stretch>
                    </pic:blipFill>
                    <pic:spPr>
                      <a:xfrm>
                        <a:off x="0" y="0"/>
                        <a:ext cx="3691255" cy="2696210"/>
                      </a:xfrm>
                      <a:prstGeom prst="rect">
                        <a:avLst/>
                      </a:prstGeom>
                    </pic:spPr>
                  </pic:pic>
                </a:graphicData>
              </a:graphic>
              <wp14:sizeRelH relativeFrom="page">
                <wp14:pctWidth>0</wp14:pctWidth>
              </wp14:sizeRelH>
              <wp14:sizeRelV relativeFrom="page">
                <wp14:pctHeight>0</wp14:pctHeight>
              </wp14:sizeRelV>
            </wp:anchor>
          </w:drawing>
        </w:r>
      </w:ins>
    </w:p>
    <w:p w14:paraId="26059928" w14:textId="6CBEBCCD" w:rsidR="00670C75" w:rsidRDefault="00670C75" w:rsidP="007802FD">
      <w:pPr>
        <w:rPr>
          <w:ins w:id="61" w:author="Gavin Thomas Koma" w:date="2023-02-11T22:36:00Z"/>
        </w:rPr>
      </w:pPr>
    </w:p>
    <w:p w14:paraId="5CE28F46" w14:textId="0BAAF994" w:rsidR="00670C75" w:rsidRDefault="00670C75" w:rsidP="007802FD">
      <w:pPr>
        <w:rPr>
          <w:ins w:id="62" w:author="Gavin Thomas Koma" w:date="2023-02-11T22:36:00Z"/>
        </w:rPr>
      </w:pPr>
    </w:p>
    <w:p w14:paraId="4B9478B3" w14:textId="1532BE77" w:rsidR="00670C75" w:rsidRDefault="00670C75">
      <w:pPr>
        <w:widowControl/>
        <w:overflowPunct/>
        <w:autoSpaceDE/>
        <w:autoSpaceDN/>
        <w:adjustRightInd/>
        <w:spacing w:after="0"/>
        <w:jc w:val="left"/>
        <w:textAlignment w:val="auto"/>
        <w:rPr>
          <w:ins w:id="63" w:author="Gavin Thomas Koma" w:date="2023-02-11T22:36:00Z"/>
        </w:rPr>
      </w:pPr>
      <w:ins w:id="64" w:author="Gavin Thomas Koma" w:date="2023-02-11T22:29:00Z">
        <w:r>
          <w:rPr>
            <w:noProof/>
          </w:rPr>
          <w:drawing>
            <wp:anchor distT="0" distB="0" distL="114300" distR="114300" simplePos="0" relativeHeight="251664384" behindDoc="1" locked="0" layoutInCell="1" allowOverlap="1" wp14:anchorId="5E052078" wp14:editId="772A1C83">
              <wp:simplePos x="0" y="0"/>
              <wp:positionH relativeFrom="column">
                <wp:posOffset>1065823</wp:posOffset>
              </wp:positionH>
              <wp:positionV relativeFrom="paragraph">
                <wp:posOffset>1756410</wp:posOffset>
              </wp:positionV>
              <wp:extent cx="3745865" cy="2696210"/>
              <wp:effectExtent l="0" t="0" r="635" b="0"/>
              <wp:wrapTight wrapText="bothSides">
                <wp:wrapPolygon edited="0">
                  <wp:start x="0" y="0"/>
                  <wp:lineTo x="0" y="21468"/>
                  <wp:lineTo x="21530" y="21468"/>
                  <wp:lineTo x="21530" y="0"/>
                  <wp:lineTo x="0" y="0"/>
                </wp:wrapPolygon>
              </wp:wrapTight>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3"/>
                      <a:stretch>
                        <a:fillRect/>
                      </a:stretch>
                    </pic:blipFill>
                    <pic:spPr>
                      <a:xfrm>
                        <a:off x="0" y="0"/>
                        <a:ext cx="3745865" cy="2696210"/>
                      </a:xfrm>
                      <a:prstGeom prst="rect">
                        <a:avLst/>
                      </a:prstGeom>
                    </pic:spPr>
                  </pic:pic>
                </a:graphicData>
              </a:graphic>
              <wp14:sizeRelH relativeFrom="page">
                <wp14:pctWidth>0</wp14:pctWidth>
              </wp14:sizeRelH>
              <wp14:sizeRelV relativeFrom="page">
                <wp14:pctHeight>0</wp14:pctHeight>
              </wp14:sizeRelV>
            </wp:anchor>
          </w:drawing>
        </w:r>
      </w:ins>
      <w:ins w:id="65" w:author="Gavin Thomas Koma" w:date="2023-02-11T22:30:00Z">
        <w:r>
          <w:rPr>
            <w:noProof/>
          </w:rPr>
          <w:drawing>
            <wp:anchor distT="0" distB="0" distL="114300" distR="114300" simplePos="0" relativeHeight="251663360" behindDoc="1" locked="0" layoutInCell="1" allowOverlap="1" wp14:anchorId="149786C0" wp14:editId="21471DEA">
              <wp:simplePos x="0" y="0"/>
              <wp:positionH relativeFrom="column">
                <wp:posOffset>2865657</wp:posOffset>
              </wp:positionH>
              <wp:positionV relativeFrom="paragraph">
                <wp:posOffset>4404360</wp:posOffset>
              </wp:positionV>
              <wp:extent cx="3992880" cy="2879090"/>
              <wp:effectExtent l="0" t="0" r="0" b="3810"/>
              <wp:wrapTight wrapText="bothSides">
                <wp:wrapPolygon edited="0">
                  <wp:start x="0" y="0"/>
                  <wp:lineTo x="0" y="21533"/>
                  <wp:lineTo x="21504" y="21533"/>
                  <wp:lineTo x="21504" y="0"/>
                  <wp:lineTo x="0" y="0"/>
                </wp:wrapPolygon>
              </wp:wrapTight>
              <wp:docPr id="16" name="Picture 1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 bubble chart&#10;&#10;Description automatically generated"/>
                      <pic:cNvPicPr/>
                    </pic:nvPicPr>
                    <pic:blipFill>
                      <a:blip r:embed="rId14"/>
                      <a:stretch>
                        <a:fillRect/>
                      </a:stretch>
                    </pic:blipFill>
                    <pic:spPr>
                      <a:xfrm>
                        <a:off x="0" y="0"/>
                        <a:ext cx="3992880" cy="2879090"/>
                      </a:xfrm>
                      <a:prstGeom prst="rect">
                        <a:avLst/>
                      </a:prstGeom>
                    </pic:spPr>
                  </pic:pic>
                </a:graphicData>
              </a:graphic>
              <wp14:sizeRelH relativeFrom="page">
                <wp14:pctWidth>0</wp14:pctWidth>
              </wp14:sizeRelH>
              <wp14:sizeRelV relativeFrom="page">
                <wp14:pctHeight>0</wp14:pctHeight>
              </wp14:sizeRelV>
            </wp:anchor>
          </w:drawing>
        </w:r>
      </w:ins>
      <w:ins w:id="66" w:author="Gavin Thomas Koma" w:date="2023-02-11T22:36:00Z">
        <w:r>
          <w:br w:type="page"/>
        </w:r>
      </w:ins>
    </w:p>
    <w:p w14:paraId="4838FEDC" w14:textId="62DF3A13" w:rsidR="00D14622" w:rsidRDefault="0029536E" w:rsidP="00D14622">
      <w:pPr>
        <w:widowControl/>
        <w:overflowPunct/>
        <w:autoSpaceDE/>
        <w:autoSpaceDN/>
        <w:adjustRightInd/>
        <w:spacing w:after="0"/>
        <w:jc w:val="left"/>
        <w:textAlignment w:val="auto"/>
        <w:rPr>
          <w:ins w:id="67" w:author="Gavin Thomas Koma" w:date="2023-02-12T11:11:00Z"/>
        </w:rPr>
      </w:pPr>
      <w:ins w:id="68" w:author="Gavin Thomas Koma" w:date="2023-02-11T22:42:00Z">
        <w:r>
          <w:rPr>
            <w:noProof/>
          </w:rPr>
          <w:lastRenderedPageBreak/>
          <w:drawing>
            <wp:anchor distT="0" distB="0" distL="114300" distR="114300" simplePos="0" relativeHeight="251666432" behindDoc="1" locked="0" layoutInCell="1" allowOverlap="1" wp14:anchorId="613DDD18" wp14:editId="01F54E1E">
              <wp:simplePos x="0" y="0"/>
              <wp:positionH relativeFrom="column">
                <wp:posOffset>1124975</wp:posOffset>
              </wp:positionH>
              <wp:positionV relativeFrom="paragraph">
                <wp:posOffset>2592998</wp:posOffset>
              </wp:positionV>
              <wp:extent cx="3774440" cy="2755265"/>
              <wp:effectExtent l="0" t="0" r="0" b="635"/>
              <wp:wrapTight wrapText="bothSides">
                <wp:wrapPolygon edited="0">
                  <wp:start x="0" y="0"/>
                  <wp:lineTo x="0" y="21505"/>
                  <wp:lineTo x="21513" y="21505"/>
                  <wp:lineTo x="21513"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5"/>
                      <a:stretch>
                        <a:fillRect/>
                      </a:stretch>
                    </pic:blipFill>
                    <pic:spPr>
                      <a:xfrm>
                        <a:off x="0" y="0"/>
                        <a:ext cx="3774440" cy="2755265"/>
                      </a:xfrm>
                      <a:prstGeom prst="rect">
                        <a:avLst/>
                      </a:prstGeom>
                    </pic:spPr>
                  </pic:pic>
                </a:graphicData>
              </a:graphic>
              <wp14:sizeRelH relativeFrom="page">
                <wp14:pctWidth>0</wp14:pctWidth>
              </wp14:sizeRelH>
              <wp14:sizeRelV relativeFrom="page">
                <wp14:pctHeight>0</wp14:pctHeight>
              </wp14:sizeRelV>
            </wp:anchor>
          </w:drawing>
        </w:r>
      </w:ins>
      <w:ins w:id="69" w:author="Gavin Thomas Koma" w:date="2023-02-11T22:41:00Z">
        <w:r>
          <w:rPr>
            <w:noProof/>
          </w:rPr>
          <w:drawing>
            <wp:anchor distT="0" distB="0" distL="114300" distR="114300" simplePos="0" relativeHeight="251668480" behindDoc="1" locked="0" layoutInCell="1" allowOverlap="1" wp14:anchorId="32FBFC9F" wp14:editId="377CF29E">
              <wp:simplePos x="0" y="0"/>
              <wp:positionH relativeFrom="column">
                <wp:posOffset>-609600</wp:posOffset>
              </wp:positionH>
              <wp:positionV relativeFrom="paragraph">
                <wp:posOffset>0</wp:posOffset>
              </wp:positionV>
              <wp:extent cx="3703955" cy="2700655"/>
              <wp:effectExtent l="0" t="0" r="4445" b="4445"/>
              <wp:wrapTight wrapText="bothSides">
                <wp:wrapPolygon edited="0">
                  <wp:start x="0" y="0"/>
                  <wp:lineTo x="0" y="21534"/>
                  <wp:lineTo x="21552" y="21534"/>
                  <wp:lineTo x="21552" y="0"/>
                  <wp:lineTo x="0" y="0"/>
                </wp:wrapPolygon>
              </wp:wrapTight>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a:blip r:embed="rId16"/>
                      <a:stretch>
                        <a:fillRect/>
                      </a:stretch>
                    </pic:blipFill>
                    <pic:spPr>
                      <a:xfrm>
                        <a:off x="0" y="0"/>
                        <a:ext cx="3703955" cy="2700655"/>
                      </a:xfrm>
                      <a:prstGeom prst="rect">
                        <a:avLst/>
                      </a:prstGeom>
                    </pic:spPr>
                  </pic:pic>
                </a:graphicData>
              </a:graphic>
              <wp14:sizeRelH relativeFrom="page">
                <wp14:pctWidth>0</wp14:pctWidth>
              </wp14:sizeRelH>
              <wp14:sizeRelV relativeFrom="page">
                <wp14:pctHeight>0</wp14:pctHeight>
              </wp14:sizeRelV>
            </wp:anchor>
          </w:drawing>
        </w:r>
      </w:ins>
      <w:ins w:id="70" w:author="Gavin Thomas Koma" w:date="2023-02-11T22:42:00Z">
        <w:r>
          <w:rPr>
            <w:noProof/>
          </w:rPr>
          <w:drawing>
            <wp:anchor distT="0" distB="0" distL="114300" distR="114300" simplePos="0" relativeHeight="251667456" behindDoc="1" locked="0" layoutInCell="1" allowOverlap="1" wp14:anchorId="19BDA655" wp14:editId="43D3B904">
              <wp:simplePos x="0" y="0"/>
              <wp:positionH relativeFrom="column">
                <wp:posOffset>2892425</wp:posOffset>
              </wp:positionH>
              <wp:positionV relativeFrom="paragraph">
                <wp:posOffset>5347335</wp:posOffset>
              </wp:positionV>
              <wp:extent cx="3965575" cy="2870835"/>
              <wp:effectExtent l="0" t="0" r="0" b="0"/>
              <wp:wrapTight wrapText="bothSides">
                <wp:wrapPolygon edited="0">
                  <wp:start x="0" y="0"/>
                  <wp:lineTo x="0" y="21500"/>
                  <wp:lineTo x="21514" y="21500"/>
                  <wp:lineTo x="21514" y="0"/>
                  <wp:lineTo x="0" y="0"/>
                </wp:wrapPolygon>
              </wp:wrapTight>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7"/>
                      <a:stretch>
                        <a:fillRect/>
                      </a:stretch>
                    </pic:blipFill>
                    <pic:spPr>
                      <a:xfrm>
                        <a:off x="0" y="0"/>
                        <a:ext cx="3965575" cy="2870835"/>
                      </a:xfrm>
                      <a:prstGeom prst="rect">
                        <a:avLst/>
                      </a:prstGeom>
                    </pic:spPr>
                  </pic:pic>
                </a:graphicData>
              </a:graphic>
              <wp14:sizeRelH relativeFrom="page">
                <wp14:pctWidth>0</wp14:pctWidth>
              </wp14:sizeRelH>
              <wp14:sizeRelV relativeFrom="page">
                <wp14:pctHeight>0</wp14:pctHeight>
              </wp14:sizeRelV>
            </wp:anchor>
          </w:drawing>
        </w:r>
      </w:ins>
    </w:p>
    <w:p w14:paraId="28C3CB1D" w14:textId="77777777" w:rsidR="00D14622" w:rsidRDefault="00D14622">
      <w:pPr>
        <w:widowControl/>
        <w:overflowPunct/>
        <w:autoSpaceDE/>
        <w:autoSpaceDN/>
        <w:adjustRightInd/>
        <w:spacing w:after="0"/>
        <w:jc w:val="left"/>
        <w:textAlignment w:val="auto"/>
        <w:rPr>
          <w:ins w:id="71" w:author="Gavin Thomas Koma" w:date="2023-02-12T11:11:00Z"/>
        </w:rPr>
      </w:pPr>
      <w:ins w:id="72" w:author="Gavin Thomas Koma" w:date="2023-02-12T11:11:00Z">
        <w:r>
          <w:br w:type="page"/>
        </w:r>
      </w:ins>
    </w:p>
    <w:p w14:paraId="07EE7A87" w14:textId="77777777" w:rsidR="008F02BB" w:rsidRPr="007802FD" w:rsidRDefault="008F02BB" w:rsidP="00D14622">
      <w:pPr>
        <w:widowControl/>
        <w:overflowPunct/>
        <w:autoSpaceDE/>
        <w:autoSpaceDN/>
        <w:adjustRightInd/>
        <w:spacing w:after="0"/>
        <w:jc w:val="left"/>
        <w:textAlignment w:val="auto"/>
        <w:rPr>
          <w:ins w:id="73" w:author="Gavin Thomas Koma" w:date="2023-02-11T19:59:00Z"/>
        </w:rPr>
        <w:pPrChange w:id="74" w:author="Gavin Thomas Koma" w:date="2023-02-12T11:11:00Z">
          <w:pPr>
            <w:pStyle w:val="Heading1"/>
            <w:pageBreakBefore/>
          </w:pPr>
        </w:pPrChange>
      </w:pPr>
    </w:p>
    <w:p w14:paraId="21CF81E5" w14:textId="4A26A3A1" w:rsidR="007802FD" w:rsidRPr="007802FD" w:rsidRDefault="007802FD">
      <w:pPr>
        <w:pStyle w:val="Heading1"/>
        <w:rPr>
          <w:ins w:id="75" w:author="Gavin Thomas Koma" w:date="2023-02-09T13:16:00Z"/>
        </w:rPr>
        <w:pPrChange w:id="76" w:author="Gavin Thomas Koma" w:date="2023-02-11T22:35:00Z">
          <w:pPr>
            <w:pStyle w:val="Heading1"/>
            <w:pageBreakBefore/>
          </w:pPr>
        </w:pPrChange>
      </w:pPr>
      <w:ins w:id="77" w:author="Gavin Thomas Koma" w:date="2023-02-11T19:59:00Z">
        <w:r>
          <w:t>Task 2</w:t>
        </w:r>
      </w:ins>
    </w:p>
    <w:p w14:paraId="595E69FB" w14:textId="4949BD93" w:rsidR="00A36076" w:rsidRPr="00A36076" w:rsidRDefault="00A36076">
      <w:pPr>
        <w:pPrChange w:id="78" w:author="Gavin Thomas Koma" w:date="2023-02-09T13:16:00Z">
          <w:pPr>
            <w:pStyle w:val="Heading1"/>
            <w:pageBreakBefore/>
          </w:pPr>
        </w:pPrChange>
      </w:pPr>
      <w:ins w:id="79" w:author="Gavin Thomas Koma" w:date="2023-02-09T13:17:00Z">
        <w:r>
          <w:t xml:space="preserve">The goal for Task </w:t>
        </w:r>
      </w:ins>
      <w:ins w:id="80" w:author="Gavin Thomas Koma" w:date="2023-02-11T19:59:00Z">
        <w:r w:rsidR="007802FD">
          <w:t>2</w:t>
        </w:r>
      </w:ins>
      <w:ins w:id="81" w:author="Gavin Thomas Koma" w:date="2023-02-09T13:17:00Z">
        <w:r>
          <w:t xml:space="preserve"> was to complete the table below. For ease of reading, I have altered the values that I have calculated myself to be highlighted.</w:t>
        </w:r>
      </w:ins>
      <w:ins w:id="82" w:author="Gavin Thomas Koma" w:date="2023-02-09T13:18:00Z">
        <w:r>
          <w:t xml:space="preserve"> Performing these calculations was relatively easy as we have performed </w:t>
        </w:r>
      </w:ins>
      <w:ins w:id="83" w:author="Gavin Thomas Koma" w:date="2023-02-09T13:19:00Z">
        <w:r>
          <w:t>a Quadratic Discriminant Analysis (</w:t>
        </w:r>
      </w:ins>
      <w:ins w:id="84" w:author="Gavin Thomas Koma" w:date="2023-02-09T13:18:00Z">
        <w:r>
          <w:t>QDA</w:t>
        </w:r>
      </w:ins>
      <w:ins w:id="85" w:author="Gavin Thomas Koma" w:date="2023-02-09T13:19:00Z">
        <w:r>
          <w:t>)</w:t>
        </w:r>
      </w:ins>
      <w:ins w:id="86" w:author="Gavin Thomas Koma" w:date="2023-02-09T13:18:00Z">
        <w:r>
          <w:t xml:space="preserve"> in a past assignment </w:t>
        </w:r>
      </w:ins>
      <w:ins w:id="87" w:author="Gavin Thomas Koma" w:date="2023-02-09T13:19:00Z">
        <w:r>
          <w:t xml:space="preserve">and Linear Discriminant Analysis (LDA) is quite easy to implement. Conducting the Class-Independent </w:t>
        </w:r>
        <w:proofErr w:type="gramStart"/>
        <w:r>
          <w:t>Principle</w:t>
        </w:r>
        <w:proofErr w:type="gramEnd"/>
        <w:r>
          <w:t xml:space="preserve"> Component Analysis (PCA), however</w:t>
        </w:r>
      </w:ins>
      <w:ins w:id="88" w:author="Gavin Thomas Koma" w:date="2023-02-09T13:20:00Z">
        <w:r>
          <w:t>, took a bit more time to complete and implement successfully.</w:t>
        </w:r>
      </w:ins>
    </w:p>
    <w:tbl>
      <w:tblPr>
        <w:tblW w:w="41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9" w:author="Gavin Thomas Koma" w:date="2023-02-11T22:52:00Z">
          <w:tblPr>
            <w:tblW w:w="2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59"/>
        <w:gridCol w:w="1493"/>
        <w:gridCol w:w="2065"/>
        <w:gridCol w:w="1198"/>
        <w:gridCol w:w="1198"/>
        <w:gridCol w:w="1197"/>
        <w:tblGridChange w:id="90">
          <w:tblGrid>
            <w:gridCol w:w="391"/>
            <w:gridCol w:w="1044"/>
            <w:gridCol w:w="1443"/>
            <w:gridCol w:w="839"/>
            <w:gridCol w:w="839"/>
            <w:gridCol w:w="839"/>
          </w:tblGrid>
        </w:tblGridChange>
      </w:tblGrid>
      <w:tr w:rsidR="00A36076" w:rsidRPr="007D67D1" w14:paraId="02E70B6F" w14:textId="77777777" w:rsidTr="008514CA">
        <w:trPr>
          <w:trHeight w:val="249"/>
          <w:jc w:val="center"/>
          <w:ins w:id="91" w:author="Gavin Thomas Koma" w:date="2023-02-09T13:14:00Z"/>
          <w:trPrChange w:id="92" w:author="Gavin Thomas Koma" w:date="2023-02-11T22:52:00Z">
            <w:trPr>
              <w:trHeight w:val="184"/>
              <w:jc w:val="center"/>
            </w:trPr>
          </w:trPrChange>
        </w:trPr>
        <w:tc>
          <w:tcPr>
            <w:tcW w:w="363" w:type="pct"/>
            <w:shd w:val="clear" w:color="auto" w:fill="D9D9D9" w:themeFill="background1" w:themeFillShade="D9"/>
            <w:noWrap/>
            <w:tcMar>
              <w:top w:w="29" w:type="dxa"/>
              <w:left w:w="58" w:type="dxa"/>
              <w:bottom w:w="29" w:type="dxa"/>
              <w:right w:w="58" w:type="dxa"/>
            </w:tcMar>
            <w:hideMark/>
            <w:tcPrChange w:id="93" w:author="Gavin Thomas Koma" w:date="2023-02-11T22:52:00Z">
              <w:tcPr>
                <w:tcW w:w="361" w:type="pct"/>
                <w:shd w:val="clear" w:color="auto" w:fill="D9D9D9" w:themeFill="background1" w:themeFillShade="D9"/>
                <w:noWrap/>
                <w:tcMar>
                  <w:top w:w="29" w:type="dxa"/>
                  <w:left w:w="58" w:type="dxa"/>
                  <w:bottom w:w="29" w:type="dxa"/>
                  <w:right w:w="58" w:type="dxa"/>
                </w:tcMar>
                <w:hideMark/>
              </w:tcPr>
            </w:tcPrChange>
          </w:tcPr>
          <w:p w14:paraId="60C26674" w14:textId="77777777" w:rsidR="00A36076" w:rsidRPr="000D0208" w:rsidRDefault="00A36076" w:rsidP="00C12CC7">
            <w:pPr>
              <w:spacing w:after="0"/>
              <w:jc w:val="center"/>
              <w:rPr>
                <w:ins w:id="94" w:author="Gavin Thomas Koma" w:date="2023-02-09T13:14:00Z"/>
                <w:b/>
                <w:bCs/>
                <w:color w:val="000000"/>
                <w:sz w:val="18"/>
                <w:szCs w:val="18"/>
              </w:rPr>
            </w:pPr>
            <w:bookmarkStart w:id="95" w:name="_Hlk77777402"/>
            <w:ins w:id="96" w:author="Gavin Thomas Koma" w:date="2023-02-09T13:14:00Z">
              <w:r w:rsidRPr="000D0208">
                <w:rPr>
                  <w:b/>
                  <w:bCs/>
                  <w:color w:val="000000"/>
                  <w:sz w:val="18"/>
                  <w:szCs w:val="18"/>
                </w:rPr>
                <w:t>DS</w:t>
              </w:r>
            </w:ins>
          </w:p>
        </w:tc>
        <w:tc>
          <w:tcPr>
            <w:tcW w:w="968" w:type="pct"/>
            <w:shd w:val="clear" w:color="auto" w:fill="D9D9D9" w:themeFill="background1" w:themeFillShade="D9"/>
            <w:tcMar>
              <w:top w:w="29" w:type="dxa"/>
              <w:left w:w="58" w:type="dxa"/>
              <w:bottom w:w="29" w:type="dxa"/>
              <w:right w:w="58" w:type="dxa"/>
            </w:tcMar>
            <w:tcPrChange w:id="97" w:author="Gavin Thomas Koma" w:date="2023-02-11T22:52:00Z">
              <w:tcPr>
                <w:tcW w:w="967" w:type="pct"/>
                <w:shd w:val="clear" w:color="auto" w:fill="D9D9D9" w:themeFill="background1" w:themeFillShade="D9"/>
                <w:tcMar>
                  <w:top w:w="29" w:type="dxa"/>
                  <w:left w:w="58" w:type="dxa"/>
                  <w:bottom w:w="29" w:type="dxa"/>
                  <w:right w:w="58" w:type="dxa"/>
                </w:tcMar>
              </w:tcPr>
            </w:tcPrChange>
          </w:tcPr>
          <w:p w14:paraId="1CE15F90" w14:textId="77777777" w:rsidR="00A36076" w:rsidRPr="000D0208" w:rsidRDefault="00A36076" w:rsidP="00C12CC7">
            <w:pPr>
              <w:spacing w:after="0"/>
              <w:jc w:val="center"/>
              <w:rPr>
                <w:ins w:id="98" w:author="Gavin Thomas Koma" w:date="2023-02-09T13:14:00Z"/>
                <w:b/>
                <w:bCs/>
                <w:color w:val="000000"/>
                <w:sz w:val="18"/>
                <w:szCs w:val="18"/>
              </w:rPr>
            </w:pPr>
            <w:ins w:id="99" w:author="Gavin Thomas Koma" w:date="2023-02-09T13:14:00Z">
              <w:r w:rsidRPr="000D0208">
                <w:rPr>
                  <w:b/>
                  <w:bCs/>
                  <w:color w:val="000000"/>
                  <w:sz w:val="18"/>
                  <w:szCs w:val="18"/>
                </w:rPr>
                <w:t>System</w:t>
              </w:r>
            </w:ins>
          </w:p>
        </w:tc>
        <w:tc>
          <w:tcPr>
            <w:tcW w:w="1339" w:type="pct"/>
            <w:shd w:val="clear" w:color="auto" w:fill="D9D9D9" w:themeFill="background1" w:themeFillShade="D9"/>
            <w:tcPrChange w:id="100" w:author="Gavin Thomas Koma" w:date="2023-02-11T22:52:00Z">
              <w:tcPr>
                <w:tcW w:w="1337" w:type="pct"/>
                <w:shd w:val="clear" w:color="auto" w:fill="D9D9D9" w:themeFill="background1" w:themeFillShade="D9"/>
              </w:tcPr>
            </w:tcPrChange>
          </w:tcPr>
          <w:p w14:paraId="0D1BCE9D" w14:textId="77777777" w:rsidR="00A36076" w:rsidRPr="000D0208" w:rsidRDefault="00A36076" w:rsidP="00C12CC7">
            <w:pPr>
              <w:spacing w:after="0"/>
              <w:jc w:val="center"/>
              <w:rPr>
                <w:ins w:id="101" w:author="Gavin Thomas Koma" w:date="2023-02-09T13:14:00Z"/>
                <w:b/>
                <w:bCs/>
                <w:color w:val="000000"/>
                <w:sz w:val="18"/>
                <w:szCs w:val="18"/>
              </w:rPr>
            </w:pPr>
            <w:ins w:id="102" w:author="Gavin Thomas Koma" w:date="2023-02-09T13:14:00Z">
              <w:r>
                <w:rPr>
                  <w:b/>
                  <w:bCs/>
                  <w:color w:val="000000"/>
                  <w:sz w:val="18"/>
                  <w:szCs w:val="18"/>
                </w:rPr>
                <w:t>Training Data</w:t>
              </w:r>
            </w:ins>
          </w:p>
        </w:tc>
        <w:tc>
          <w:tcPr>
            <w:tcW w:w="777" w:type="pct"/>
            <w:shd w:val="clear" w:color="auto" w:fill="D9D9D9" w:themeFill="background1" w:themeFillShade="D9"/>
            <w:noWrap/>
            <w:tcMar>
              <w:top w:w="29" w:type="dxa"/>
              <w:left w:w="58" w:type="dxa"/>
              <w:bottom w:w="29" w:type="dxa"/>
              <w:right w:w="58" w:type="dxa"/>
            </w:tcMar>
            <w:vAlign w:val="center"/>
            <w:tcPrChange w:id="103" w:author="Gavin Thomas Koma" w:date="2023-02-11T22:52:00Z">
              <w:tcPr>
                <w:tcW w:w="778" w:type="pct"/>
                <w:shd w:val="clear" w:color="auto" w:fill="D9D9D9" w:themeFill="background1" w:themeFillShade="D9"/>
                <w:noWrap/>
                <w:tcMar>
                  <w:top w:w="29" w:type="dxa"/>
                  <w:left w:w="58" w:type="dxa"/>
                  <w:bottom w:w="29" w:type="dxa"/>
                  <w:right w:w="58" w:type="dxa"/>
                </w:tcMar>
                <w:vAlign w:val="center"/>
              </w:tcPr>
            </w:tcPrChange>
          </w:tcPr>
          <w:p w14:paraId="7ED21275" w14:textId="77777777" w:rsidR="00A36076" w:rsidRPr="000D0208" w:rsidRDefault="00A36076" w:rsidP="00C12CC7">
            <w:pPr>
              <w:spacing w:after="0"/>
              <w:jc w:val="right"/>
              <w:rPr>
                <w:ins w:id="104" w:author="Gavin Thomas Koma" w:date="2023-02-09T13:14:00Z"/>
                <w:b/>
                <w:bCs/>
                <w:color w:val="000000"/>
                <w:sz w:val="18"/>
                <w:szCs w:val="18"/>
              </w:rPr>
            </w:pPr>
            <w:ins w:id="105" w:author="Gavin Thomas Koma" w:date="2023-02-09T13:14:00Z">
              <w:r w:rsidRPr="000D0208">
                <w:rPr>
                  <w:b/>
                  <w:bCs/>
                  <w:color w:val="000000"/>
                  <w:sz w:val="18"/>
                  <w:szCs w:val="18"/>
                </w:rPr>
                <w:t>Train</w:t>
              </w:r>
            </w:ins>
          </w:p>
        </w:tc>
        <w:tc>
          <w:tcPr>
            <w:tcW w:w="777" w:type="pct"/>
            <w:shd w:val="clear" w:color="auto" w:fill="D9D9D9" w:themeFill="background1" w:themeFillShade="D9"/>
            <w:noWrap/>
            <w:tcMar>
              <w:top w:w="29" w:type="dxa"/>
              <w:left w:w="58" w:type="dxa"/>
              <w:bottom w:w="29" w:type="dxa"/>
              <w:right w:w="58" w:type="dxa"/>
            </w:tcMar>
            <w:vAlign w:val="center"/>
            <w:hideMark/>
            <w:tcPrChange w:id="106" w:author="Gavin Thomas Koma" w:date="2023-02-11T22:52:00Z">
              <w:tcPr>
                <w:tcW w:w="778" w:type="pct"/>
                <w:shd w:val="clear" w:color="auto" w:fill="D9D9D9" w:themeFill="background1" w:themeFillShade="D9"/>
                <w:noWrap/>
                <w:tcMar>
                  <w:top w:w="29" w:type="dxa"/>
                  <w:left w:w="58" w:type="dxa"/>
                  <w:bottom w:w="29" w:type="dxa"/>
                  <w:right w:w="58" w:type="dxa"/>
                </w:tcMar>
                <w:vAlign w:val="center"/>
                <w:hideMark/>
              </w:tcPr>
            </w:tcPrChange>
          </w:tcPr>
          <w:p w14:paraId="5C1AFFE6" w14:textId="77777777" w:rsidR="00A36076" w:rsidRPr="000D0208" w:rsidRDefault="00A36076" w:rsidP="00C12CC7">
            <w:pPr>
              <w:spacing w:after="0"/>
              <w:jc w:val="right"/>
              <w:rPr>
                <w:ins w:id="107" w:author="Gavin Thomas Koma" w:date="2023-02-09T13:14:00Z"/>
                <w:b/>
                <w:bCs/>
                <w:color w:val="000000"/>
                <w:sz w:val="18"/>
                <w:szCs w:val="18"/>
              </w:rPr>
            </w:pPr>
            <w:ins w:id="108" w:author="Gavin Thomas Koma" w:date="2023-02-09T13:14:00Z">
              <w:r w:rsidRPr="000D0208">
                <w:rPr>
                  <w:b/>
                  <w:bCs/>
                  <w:color w:val="000000"/>
                  <w:sz w:val="18"/>
                  <w:szCs w:val="18"/>
                </w:rPr>
                <w:t>Dev</w:t>
              </w:r>
            </w:ins>
          </w:p>
        </w:tc>
        <w:tc>
          <w:tcPr>
            <w:tcW w:w="777" w:type="pct"/>
            <w:shd w:val="clear" w:color="auto" w:fill="D9D9D9" w:themeFill="background1" w:themeFillShade="D9"/>
            <w:tcMar>
              <w:top w:w="29" w:type="dxa"/>
              <w:left w:w="58" w:type="dxa"/>
              <w:bottom w:w="29" w:type="dxa"/>
              <w:right w:w="58" w:type="dxa"/>
            </w:tcMar>
            <w:vAlign w:val="center"/>
            <w:tcPrChange w:id="109" w:author="Gavin Thomas Koma" w:date="2023-02-11T22:52:00Z">
              <w:tcPr>
                <w:tcW w:w="778" w:type="pct"/>
                <w:shd w:val="clear" w:color="auto" w:fill="D9D9D9" w:themeFill="background1" w:themeFillShade="D9"/>
                <w:tcMar>
                  <w:top w:w="29" w:type="dxa"/>
                  <w:left w:w="58" w:type="dxa"/>
                  <w:bottom w:w="29" w:type="dxa"/>
                  <w:right w:w="58" w:type="dxa"/>
                </w:tcMar>
                <w:vAlign w:val="center"/>
              </w:tcPr>
            </w:tcPrChange>
          </w:tcPr>
          <w:p w14:paraId="12D7FBE4" w14:textId="77777777" w:rsidR="00A36076" w:rsidRPr="000D0208" w:rsidRDefault="00A36076" w:rsidP="00C12CC7">
            <w:pPr>
              <w:spacing w:after="0"/>
              <w:jc w:val="right"/>
              <w:rPr>
                <w:ins w:id="110" w:author="Gavin Thomas Koma" w:date="2023-02-09T13:14:00Z"/>
                <w:b/>
                <w:bCs/>
                <w:color w:val="000000"/>
                <w:sz w:val="18"/>
                <w:szCs w:val="18"/>
              </w:rPr>
            </w:pPr>
            <w:ins w:id="111" w:author="Gavin Thomas Koma" w:date="2023-02-09T13:14:00Z">
              <w:r w:rsidRPr="000D0208">
                <w:rPr>
                  <w:b/>
                  <w:bCs/>
                  <w:color w:val="000000"/>
                  <w:sz w:val="18"/>
                  <w:szCs w:val="18"/>
                </w:rPr>
                <w:t>Eval</w:t>
              </w:r>
            </w:ins>
          </w:p>
        </w:tc>
      </w:tr>
      <w:tr w:rsidR="00A36076" w:rsidRPr="007D67D1" w14:paraId="2DFD7140" w14:textId="77777777" w:rsidTr="008514CA">
        <w:trPr>
          <w:trHeight w:val="101"/>
          <w:jc w:val="center"/>
          <w:ins w:id="112" w:author="Gavin Thomas Koma" w:date="2023-02-09T13:14:00Z"/>
          <w:trPrChange w:id="113" w:author="Gavin Thomas Koma" w:date="2023-02-11T22:52:00Z">
            <w:trPr>
              <w:trHeight w:val="75"/>
              <w:jc w:val="center"/>
            </w:trPr>
          </w:trPrChange>
        </w:trPr>
        <w:tc>
          <w:tcPr>
            <w:tcW w:w="363" w:type="pct"/>
            <w:vMerge w:val="restart"/>
            <w:shd w:val="clear" w:color="auto" w:fill="auto"/>
            <w:noWrap/>
            <w:tcMar>
              <w:top w:w="29" w:type="dxa"/>
              <w:left w:w="58" w:type="dxa"/>
              <w:bottom w:w="29" w:type="dxa"/>
              <w:right w:w="58" w:type="dxa"/>
            </w:tcMar>
            <w:vAlign w:val="center"/>
            <w:tcPrChange w:id="114" w:author="Gavin Thomas Koma" w:date="2023-02-11T22:52:00Z">
              <w:tcPr>
                <w:tcW w:w="361" w:type="pct"/>
                <w:vMerge w:val="restart"/>
                <w:shd w:val="clear" w:color="auto" w:fill="auto"/>
                <w:noWrap/>
                <w:tcMar>
                  <w:top w:w="29" w:type="dxa"/>
                  <w:left w:w="58" w:type="dxa"/>
                  <w:bottom w:w="29" w:type="dxa"/>
                  <w:right w:w="58" w:type="dxa"/>
                </w:tcMar>
                <w:vAlign w:val="center"/>
              </w:tcPr>
            </w:tcPrChange>
          </w:tcPr>
          <w:p w14:paraId="74AE5E3D" w14:textId="77777777" w:rsidR="00A36076" w:rsidRPr="000D0208" w:rsidRDefault="00A36076" w:rsidP="00C12CC7">
            <w:pPr>
              <w:spacing w:after="0"/>
              <w:jc w:val="center"/>
              <w:rPr>
                <w:ins w:id="115" w:author="Gavin Thomas Koma" w:date="2023-02-09T13:14:00Z"/>
                <w:color w:val="000000"/>
                <w:sz w:val="18"/>
                <w:szCs w:val="18"/>
              </w:rPr>
            </w:pPr>
            <w:ins w:id="116" w:author="Gavin Thomas Koma" w:date="2023-02-09T13:14:00Z">
              <w:r w:rsidRPr="000D0208">
                <w:rPr>
                  <w:color w:val="000000"/>
                  <w:sz w:val="18"/>
                  <w:szCs w:val="18"/>
                </w:rPr>
                <w:t>#08</w:t>
              </w:r>
            </w:ins>
          </w:p>
        </w:tc>
        <w:tc>
          <w:tcPr>
            <w:tcW w:w="968" w:type="pct"/>
            <w:tcMar>
              <w:top w:w="29" w:type="dxa"/>
              <w:left w:w="58" w:type="dxa"/>
              <w:bottom w:w="29" w:type="dxa"/>
              <w:right w:w="58" w:type="dxa"/>
            </w:tcMar>
            <w:tcPrChange w:id="117" w:author="Gavin Thomas Koma" w:date="2023-02-11T22:52:00Z">
              <w:tcPr>
                <w:tcW w:w="967" w:type="pct"/>
                <w:tcMar>
                  <w:top w:w="29" w:type="dxa"/>
                  <w:left w:w="58" w:type="dxa"/>
                  <w:bottom w:w="29" w:type="dxa"/>
                  <w:right w:w="58" w:type="dxa"/>
                </w:tcMar>
              </w:tcPr>
            </w:tcPrChange>
          </w:tcPr>
          <w:p w14:paraId="60623DDA" w14:textId="77777777" w:rsidR="00A36076" w:rsidRPr="000D0208" w:rsidRDefault="00A36076" w:rsidP="00C12CC7">
            <w:pPr>
              <w:spacing w:after="0"/>
              <w:jc w:val="center"/>
              <w:rPr>
                <w:ins w:id="118" w:author="Gavin Thomas Koma" w:date="2023-02-09T13:14:00Z"/>
                <w:color w:val="000000"/>
                <w:sz w:val="18"/>
                <w:szCs w:val="18"/>
              </w:rPr>
            </w:pPr>
            <w:ins w:id="119" w:author="Gavin Thomas Koma" w:date="2023-02-09T13:14:00Z">
              <w:r w:rsidRPr="000D0208">
                <w:rPr>
                  <w:color w:val="000000"/>
                  <w:sz w:val="18"/>
                  <w:szCs w:val="18"/>
                </w:rPr>
                <w:t>KNN</w:t>
              </w:r>
            </w:ins>
          </w:p>
        </w:tc>
        <w:tc>
          <w:tcPr>
            <w:tcW w:w="1339" w:type="pct"/>
            <w:tcPrChange w:id="120" w:author="Gavin Thomas Koma" w:date="2023-02-11T22:52:00Z">
              <w:tcPr>
                <w:tcW w:w="1337" w:type="pct"/>
              </w:tcPr>
            </w:tcPrChange>
          </w:tcPr>
          <w:p w14:paraId="33EBB022" w14:textId="77777777" w:rsidR="00A36076" w:rsidRPr="000D0208" w:rsidRDefault="00A36076" w:rsidP="00C12CC7">
            <w:pPr>
              <w:spacing w:after="0"/>
              <w:jc w:val="center"/>
              <w:rPr>
                <w:ins w:id="121" w:author="Gavin Thomas Koma" w:date="2023-02-09T13:14:00Z"/>
                <w:sz w:val="18"/>
                <w:szCs w:val="18"/>
              </w:rPr>
            </w:pPr>
            <w:ins w:id="122"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123" w:author="Gavin Thomas Koma" w:date="2023-02-11T22:52:00Z">
              <w:tcPr>
                <w:tcW w:w="778" w:type="pct"/>
                <w:shd w:val="clear" w:color="auto" w:fill="auto"/>
                <w:noWrap/>
                <w:tcMar>
                  <w:top w:w="29" w:type="dxa"/>
                  <w:left w:w="58" w:type="dxa"/>
                  <w:bottom w:w="29" w:type="dxa"/>
                  <w:right w:w="58" w:type="dxa"/>
                </w:tcMar>
                <w:vAlign w:val="center"/>
              </w:tcPr>
            </w:tcPrChange>
          </w:tcPr>
          <w:p w14:paraId="73D0DD51" w14:textId="77777777" w:rsidR="00A36076" w:rsidRPr="000D0208" w:rsidRDefault="00A36076" w:rsidP="00C12CC7">
            <w:pPr>
              <w:spacing w:after="0"/>
              <w:jc w:val="right"/>
              <w:rPr>
                <w:ins w:id="124" w:author="Gavin Thomas Koma" w:date="2023-02-09T13:14:00Z"/>
                <w:color w:val="000000"/>
                <w:sz w:val="18"/>
                <w:szCs w:val="18"/>
              </w:rPr>
            </w:pPr>
            <w:ins w:id="125" w:author="Gavin Thomas Koma" w:date="2023-02-09T13:14:00Z">
              <w:r w:rsidRPr="000D0208">
                <w:rPr>
                  <w:sz w:val="18"/>
                  <w:szCs w:val="18"/>
                </w:rPr>
                <w:t>23.48</w:t>
              </w:r>
            </w:ins>
          </w:p>
        </w:tc>
        <w:tc>
          <w:tcPr>
            <w:tcW w:w="777" w:type="pct"/>
            <w:shd w:val="clear" w:color="auto" w:fill="auto"/>
            <w:noWrap/>
            <w:tcMar>
              <w:top w:w="29" w:type="dxa"/>
              <w:left w:w="58" w:type="dxa"/>
              <w:bottom w:w="29" w:type="dxa"/>
              <w:right w:w="58" w:type="dxa"/>
            </w:tcMar>
            <w:vAlign w:val="center"/>
            <w:tcPrChange w:id="126" w:author="Gavin Thomas Koma" w:date="2023-02-11T22:52:00Z">
              <w:tcPr>
                <w:tcW w:w="778" w:type="pct"/>
                <w:shd w:val="clear" w:color="auto" w:fill="auto"/>
                <w:noWrap/>
                <w:tcMar>
                  <w:top w:w="29" w:type="dxa"/>
                  <w:left w:w="58" w:type="dxa"/>
                  <w:bottom w:w="29" w:type="dxa"/>
                  <w:right w:w="58" w:type="dxa"/>
                </w:tcMar>
                <w:vAlign w:val="center"/>
              </w:tcPr>
            </w:tcPrChange>
          </w:tcPr>
          <w:p w14:paraId="2EC76BE1" w14:textId="77777777" w:rsidR="00A36076" w:rsidRPr="000D0208" w:rsidRDefault="00A36076" w:rsidP="00C12CC7">
            <w:pPr>
              <w:spacing w:after="0"/>
              <w:jc w:val="right"/>
              <w:rPr>
                <w:ins w:id="127" w:author="Gavin Thomas Koma" w:date="2023-02-09T13:14:00Z"/>
                <w:color w:val="000000"/>
                <w:sz w:val="18"/>
                <w:szCs w:val="18"/>
              </w:rPr>
            </w:pPr>
            <w:ins w:id="128" w:author="Gavin Thomas Koma" w:date="2023-02-09T13:14:00Z">
              <w:r w:rsidRPr="000D0208">
                <w:rPr>
                  <w:sz w:val="18"/>
                  <w:szCs w:val="18"/>
                </w:rPr>
                <w:t>26.62</w:t>
              </w:r>
            </w:ins>
          </w:p>
        </w:tc>
        <w:tc>
          <w:tcPr>
            <w:tcW w:w="777" w:type="pct"/>
            <w:tcMar>
              <w:top w:w="29" w:type="dxa"/>
              <w:left w:w="58" w:type="dxa"/>
              <w:bottom w:w="29" w:type="dxa"/>
              <w:right w:w="58" w:type="dxa"/>
            </w:tcMar>
            <w:vAlign w:val="center"/>
            <w:tcPrChange w:id="129" w:author="Gavin Thomas Koma" w:date="2023-02-11T22:52:00Z">
              <w:tcPr>
                <w:tcW w:w="778" w:type="pct"/>
                <w:tcMar>
                  <w:top w:w="29" w:type="dxa"/>
                  <w:left w:w="58" w:type="dxa"/>
                  <w:bottom w:w="29" w:type="dxa"/>
                  <w:right w:w="58" w:type="dxa"/>
                </w:tcMar>
                <w:vAlign w:val="center"/>
              </w:tcPr>
            </w:tcPrChange>
          </w:tcPr>
          <w:p w14:paraId="33826F88" w14:textId="77777777" w:rsidR="00A36076" w:rsidRPr="000D0208" w:rsidRDefault="00A36076" w:rsidP="00C12CC7">
            <w:pPr>
              <w:spacing w:after="0"/>
              <w:jc w:val="right"/>
              <w:rPr>
                <w:ins w:id="130" w:author="Gavin Thomas Koma" w:date="2023-02-09T13:14:00Z"/>
                <w:color w:val="000000"/>
                <w:sz w:val="18"/>
                <w:szCs w:val="18"/>
              </w:rPr>
            </w:pPr>
            <w:ins w:id="131" w:author="Gavin Thomas Koma" w:date="2023-02-09T13:14:00Z">
              <w:r w:rsidRPr="000D0208">
                <w:rPr>
                  <w:sz w:val="18"/>
                  <w:szCs w:val="18"/>
                </w:rPr>
                <w:t>64.18</w:t>
              </w:r>
            </w:ins>
          </w:p>
        </w:tc>
      </w:tr>
      <w:tr w:rsidR="00A36076" w:rsidRPr="007D67D1" w14:paraId="29B46EF1" w14:textId="77777777" w:rsidTr="008514CA">
        <w:trPr>
          <w:trHeight w:val="215"/>
          <w:jc w:val="center"/>
          <w:ins w:id="132" w:author="Gavin Thomas Koma" w:date="2023-02-09T13:14:00Z"/>
          <w:trPrChange w:id="133"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134" w:author="Gavin Thomas Koma" w:date="2023-02-11T22:52:00Z">
              <w:tcPr>
                <w:tcW w:w="361" w:type="pct"/>
                <w:vMerge/>
                <w:shd w:val="clear" w:color="auto" w:fill="auto"/>
                <w:noWrap/>
                <w:tcMar>
                  <w:top w:w="29" w:type="dxa"/>
                  <w:left w:w="58" w:type="dxa"/>
                  <w:bottom w:w="29" w:type="dxa"/>
                  <w:right w:w="58" w:type="dxa"/>
                </w:tcMar>
              </w:tcPr>
            </w:tcPrChange>
          </w:tcPr>
          <w:p w14:paraId="6EEE6A9B" w14:textId="77777777" w:rsidR="00A36076" w:rsidRPr="000D0208" w:rsidRDefault="00A36076" w:rsidP="00C12CC7">
            <w:pPr>
              <w:spacing w:after="0"/>
              <w:jc w:val="center"/>
              <w:rPr>
                <w:ins w:id="135" w:author="Gavin Thomas Koma" w:date="2023-02-09T13:14:00Z"/>
                <w:color w:val="000000"/>
                <w:sz w:val="18"/>
                <w:szCs w:val="18"/>
              </w:rPr>
            </w:pPr>
          </w:p>
        </w:tc>
        <w:tc>
          <w:tcPr>
            <w:tcW w:w="968" w:type="pct"/>
            <w:tcMar>
              <w:top w:w="29" w:type="dxa"/>
              <w:left w:w="58" w:type="dxa"/>
              <w:bottom w:w="29" w:type="dxa"/>
              <w:right w:w="58" w:type="dxa"/>
            </w:tcMar>
            <w:tcPrChange w:id="136" w:author="Gavin Thomas Koma" w:date="2023-02-11T22:52:00Z">
              <w:tcPr>
                <w:tcW w:w="967" w:type="pct"/>
                <w:tcMar>
                  <w:top w:w="29" w:type="dxa"/>
                  <w:left w:w="58" w:type="dxa"/>
                  <w:bottom w:w="29" w:type="dxa"/>
                  <w:right w:w="58" w:type="dxa"/>
                </w:tcMar>
              </w:tcPr>
            </w:tcPrChange>
          </w:tcPr>
          <w:p w14:paraId="4B7CABA7" w14:textId="77777777" w:rsidR="00A36076" w:rsidRPr="000D0208" w:rsidRDefault="00A36076" w:rsidP="00C12CC7">
            <w:pPr>
              <w:spacing w:after="0"/>
              <w:jc w:val="center"/>
              <w:rPr>
                <w:ins w:id="137" w:author="Gavin Thomas Koma" w:date="2023-02-09T13:14:00Z"/>
                <w:color w:val="000000"/>
                <w:sz w:val="18"/>
                <w:szCs w:val="18"/>
              </w:rPr>
            </w:pPr>
            <w:ins w:id="138" w:author="Gavin Thomas Koma" w:date="2023-02-09T13:14:00Z">
              <w:r w:rsidRPr="000D0208">
                <w:rPr>
                  <w:color w:val="000000"/>
                  <w:sz w:val="18"/>
                  <w:szCs w:val="18"/>
                </w:rPr>
                <w:t>RNF</w:t>
              </w:r>
            </w:ins>
          </w:p>
        </w:tc>
        <w:tc>
          <w:tcPr>
            <w:tcW w:w="1339" w:type="pct"/>
            <w:tcPrChange w:id="139" w:author="Gavin Thomas Koma" w:date="2023-02-11T22:52:00Z">
              <w:tcPr>
                <w:tcW w:w="1337" w:type="pct"/>
              </w:tcPr>
            </w:tcPrChange>
          </w:tcPr>
          <w:p w14:paraId="08D1FC83" w14:textId="77777777" w:rsidR="00A36076" w:rsidRPr="000D0208" w:rsidRDefault="00A36076" w:rsidP="00C12CC7">
            <w:pPr>
              <w:spacing w:after="0"/>
              <w:jc w:val="center"/>
              <w:rPr>
                <w:ins w:id="140" w:author="Gavin Thomas Koma" w:date="2023-02-09T13:14:00Z"/>
                <w:sz w:val="18"/>
                <w:szCs w:val="18"/>
              </w:rPr>
            </w:pPr>
            <w:ins w:id="141"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142" w:author="Gavin Thomas Koma" w:date="2023-02-11T22:52:00Z">
              <w:tcPr>
                <w:tcW w:w="778" w:type="pct"/>
                <w:shd w:val="clear" w:color="auto" w:fill="auto"/>
                <w:noWrap/>
                <w:tcMar>
                  <w:top w:w="29" w:type="dxa"/>
                  <w:left w:w="58" w:type="dxa"/>
                  <w:bottom w:w="29" w:type="dxa"/>
                  <w:right w:w="58" w:type="dxa"/>
                </w:tcMar>
                <w:vAlign w:val="center"/>
              </w:tcPr>
            </w:tcPrChange>
          </w:tcPr>
          <w:p w14:paraId="7AD0F511" w14:textId="77777777" w:rsidR="00A36076" w:rsidRPr="000D0208" w:rsidRDefault="00A36076" w:rsidP="00C12CC7">
            <w:pPr>
              <w:spacing w:after="0"/>
              <w:jc w:val="right"/>
              <w:rPr>
                <w:ins w:id="143" w:author="Gavin Thomas Koma" w:date="2023-02-09T13:14:00Z"/>
                <w:color w:val="000000"/>
                <w:sz w:val="18"/>
                <w:szCs w:val="18"/>
              </w:rPr>
            </w:pPr>
            <w:ins w:id="144" w:author="Gavin Thomas Koma" w:date="2023-02-09T13:14:00Z">
              <w:r w:rsidRPr="000D0208">
                <w:rPr>
                  <w:sz w:val="18"/>
                  <w:szCs w:val="18"/>
                </w:rPr>
                <w:t>29.23</w:t>
              </w:r>
            </w:ins>
          </w:p>
        </w:tc>
        <w:tc>
          <w:tcPr>
            <w:tcW w:w="777" w:type="pct"/>
            <w:shd w:val="clear" w:color="auto" w:fill="auto"/>
            <w:noWrap/>
            <w:tcMar>
              <w:top w:w="29" w:type="dxa"/>
              <w:left w:w="58" w:type="dxa"/>
              <w:bottom w:w="29" w:type="dxa"/>
              <w:right w:w="58" w:type="dxa"/>
            </w:tcMar>
            <w:vAlign w:val="center"/>
            <w:tcPrChange w:id="145" w:author="Gavin Thomas Koma" w:date="2023-02-11T22:52:00Z">
              <w:tcPr>
                <w:tcW w:w="778" w:type="pct"/>
                <w:shd w:val="clear" w:color="auto" w:fill="auto"/>
                <w:noWrap/>
                <w:tcMar>
                  <w:top w:w="29" w:type="dxa"/>
                  <w:left w:w="58" w:type="dxa"/>
                  <w:bottom w:w="29" w:type="dxa"/>
                  <w:right w:w="58" w:type="dxa"/>
                </w:tcMar>
                <w:vAlign w:val="center"/>
              </w:tcPr>
            </w:tcPrChange>
          </w:tcPr>
          <w:p w14:paraId="3D569851" w14:textId="77777777" w:rsidR="00A36076" w:rsidRPr="000D0208" w:rsidRDefault="00A36076" w:rsidP="00C12CC7">
            <w:pPr>
              <w:spacing w:after="0"/>
              <w:jc w:val="right"/>
              <w:rPr>
                <w:ins w:id="146" w:author="Gavin Thomas Koma" w:date="2023-02-09T13:14:00Z"/>
                <w:color w:val="000000"/>
                <w:sz w:val="18"/>
                <w:szCs w:val="18"/>
              </w:rPr>
            </w:pPr>
            <w:ins w:id="147" w:author="Gavin Thomas Koma" w:date="2023-02-09T13:14:00Z">
              <w:r w:rsidRPr="000D0208">
                <w:rPr>
                  <w:sz w:val="18"/>
                  <w:szCs w:val="18"/>
                </w:rPr>
                <w:t>29.45</w:t>
              </w:r>
            </w:ins>
          </w:p>
        </w:tc>
        <w:tc>
          <w:tcPr>
            <w:tcW w:w="777" w:type="pct"/>
            <w:tcMar>
              <w:top w:w="29" w:type="dxa"/>
              <w:left w:w="58" w:type="dxa"/>
              <w:bottom w:w="29" w:type="dxa"/>
              <w:right w:w="58" w:type="dxa"/>
            </w:tcMar>
            <w:vAlign w:val="center"/>
            <w:tcPrChange w:id="148" w:author="Gavin Thomas Koma" w:date="2023-02-11T22:52:00Z">
              <w:tcPr>
                <w:tcW w:w="778" w:type="pct"/>
                <w:tcMar>
                  <w:top w:w="29" w:type="dxa"/>
                  <w:left w:w="58" w:type="dxa"/>
                  <w:bottom w:w="29" w:type="dxa"/>
                  <w:right w:w="58" w:type="dxa"/>
                </w:tcMar>
                <w:vAlign w:val="center"/>
              </w:tcPr>
            </w:tcPrChange>
          </w:tcPr>
          <w:p w14:paraId="3E1E411B" w14:textId="77777777" w:rsidR="00A36076" w:rsidRPr="000D0208" w:rsidRDefault="00A36076" w:rsidP="00C12CC7">
            <w:pPr>
              <w:spacing w:after="0"/>
              <w:jc w:val="right"/>
              <w:rPr>
                <w:ins w:id="149" w:author="Gavin Thomas Koma" w:date="2023-02-09T13:14:00Z"/>
                <w:color w:val="000000"/>
                <w:sz w:val="18"/>
                <w:szCs w:val="18"/>
              </w:rPr>
            </w:pPr>
            <w:ins w:id="150" w:author="Gavin Thomas Koma" w:date="2023-02-09T13:14:00Z">
              <w:r w:rsidRPr="000D0208">
                <w:rPr>
                  <w:sz w:val="18"/>
                  <w:szCs w:val="18"/>
                </w:rPr>
                <w:t>59.77</w:t>
              </w:r>
            </w:ins>
          </w:p>
        </w:tc>
      </w:tr>
      <w:tr w:rsidR="00A36076" w:rsidRPr="007D67D1" w14:paraId="45F5783F" w14:textId="77777777" w:rsidTr="008514CA">
        <w:trPr>
          <w:trHeight w:val="215"/>
          <w:jc w:val="center"/>
          <w:ins w:id="151" w:author="Gavin Thomas Koma" w:date="2023-02-09T13:14:00Z"/>
          <w:trPrChange w:id="152"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153" w:author="Gavin Thomas Koma" w:date="2023-02-11T22:52:00Z">
              <w:tcPr>
                <w:tcW w:w="361" w:type="pct"/>
                <w:vMerge/>
                <w:shd w:val="clear" w:color="auto" w:fill="auto"/>
                <w:noWrap/>
                <w:tcMar>
                  <w:top w:w="29" w:type="dxa"/>
                  <w:left w:w="58" w:type="dxa"/>
                  <w:bottom w:w="29" w:type="dxa"/>
                  <w:right w:w="58" w:type="dxa"/>
                </w:tcMar>
              </w:tcPr>
            </w:tcPrChange>
          </w:tcPr>
          <w:p w14:paraId="0A10EDFE" w14:textId="77777777" w:rsidR="00A36076" w:rsidRPr="000D0208" w:rsidRDefault="00A36076" w:rsidP="00C12CC7">
            <w:pPr>
              <w:spacing w:after="0"/>
              <w:jc w:val="center"/>
              <w:rPr>
                <w:ins w:id="154" w:author="Gavin Thomas Koma" w:date="2023-02-09T13:14:00Z"/>
                <w:color w:val="000000"/>
                <w:sz w:val="18"/>
                <w:szCs w:val="18"/>
              </w:rPr>
            </w:pPr>
          </w:p>
        </w:tc>
        <w:tc>
          <w:tcPr>
            <w:tcW w:w="968" w:type="pct"/>
            <w:tcMar>
              <w:top w:w="29" w:type="dxa"/>
              <w:left w:w="58" w:type="dxa"/>
              <w:bottom w:w="29" w:type="dxa"/>
              <w:right w:w="58" w:type="dxa"/>
            </w:tcMar>
            <w:tcPrChange w:id="155" w:author="Gavin Thomas Koma" w:date="2023-02-11T22:52:00Z">
              <w:tcPr>
                <w:tcW w:w="967" w:type="pct"/>
                <w:tcMar>
                  <w:top w:w="29" w:type="dxa"/>
                  <w:left w:w="58" w:type="dxa"/>
                  <w:bottom w:w="29" w:type="dxa"/>
                  <w:right w:w="58" w:type="dxa"/>
                </w:tcMar>
              </w:tcPr>
            </w:tcPrChange>
          </w:tcPr>
          <w:p w14:paraId="4686E5F7" w14:textId="77777777" w:rsidR="00A36076" w:rsidRPr="000D0208" w:rsidRDefault="00A36076" w:rsidP="00C12CC7">
            <w:pPr>
              <w:spacing w:after="0"/>
              <w:jc w:val="center"/>
              <w:rPr>
                <w:ins w:id="156" w:author="Gavin Thomas Koma" w:date="2023-02-09T13:14:00Z"/>
                <w:color w:val="000000"/>
                <w:sz w:val="18"/>
                <w:szCs w:val="18"/>
              </w:rPr>
            </w:pPr>
            <w:ins w:id="157" w:author="Gavin Thomas Koma" w:date="2023-02-09T13:14:00Z">
              <w:r>
                <w:rPr>
                  <w:color w:val="000000"/>
                  <w:sz w:val="18"/>
                  <w:szCs w:val="18"/>
                </w:rPr>
                <w:t>CI-PCA</w:t>
              </w:r>
            </w:ins>
          </w:p>
        </w:tc>
        <w:tc>
          <w:tcPr>
            <w:tcW w:w="1339" w:type="pct"/>
            <w:tcPrChange w:id="158" w:author="Gavin Thomas Koma" w:date="2023-02-11T22:52:00Z">
              <w:tcPr>
                <w:tcW w:w="1337" w:type="pct"/>
              </w:tcPr>
            </w:tcPrChange>
          </w:tcPr>
          <w:p w14:paraId="40311384" w14:textId="77777777" w:rsidR="00A36076" w:rsidRPr="000D0208" w:rsidRDefault="00A36076" w:rsidP="00C12CC7">
            <w:pPr>
              <w:spacing w:after="0"/>
              <w:jc w:val="center"/>
              <w:rPr>
                <w:ins w:id="159" w:author="Gavin Thomas Koma" w:date="2023-02-09T13:14:00Z"/>
                <w:sz w:val="18"/>
                <w:szCs w:val="18"/>
              </w:rPr>
            </w:pPr>
            <w:ins w:id="160"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161" w:author="Gavin Thomas Koma" w:date="2023-02-11T22:52:00Z">
              <w:tcPr>
                <w:tcW w:w="778" w:type="pct"/>
                <w:shd w:val="clear" w:color="auto" w:fill="auto"/>
                <w:noWrap/>
                <w:tcMar>
                  <w:top w:w="29" w:type="dxa"/>
                  <w:left w:w="58" w:type="dxa"/>
                  <w:bottom w:w="29" w:type="dxa"/>
                  <w:right w:w="58" w:type="dxa"/>
                </w:tcMar>
                <w:vAlign w:val="center"/>
              </w:tcPr>
            </w:tcPrChange>
          </w:tcPr>
          <w:p w14:paraId="35C6802D" w14:textId="6B01CB29" w:rsidR="00A36076" w:rsidRPr="00A36076" w:rsidRDefault="00A36076" w:rsidP="00C12CC7">
            <w:pPr>
              <w:spacing w:after="0"/>
              <w:jc w:val="right"/>
              <w:rPr>
                <w:ins w:id="162" w:author="Gavin Thomas Koma" w:date="2023-02-09T13:14:00Z"/>
                <w:sz w:val="18"/>
                <w:szCs w:val="18"/>
                <w:highlight w:val="yellow"/>
                <w:rPrChange w:id="163" w:author="Gavin Thomas Koma" w:date="2023-02-09T13:17:00Z">
                  <w:rPr>
                    <w:ins w:id="164" w:author="Gavin Thomas Koma" w:date="2023-02-09T13:14:00Z"/>
                    <w:sz w:val="18"/>
                    <w:szCs w:val="18"/>
                  </w:rPr>
                </w:rPrChange>
              </w:rPr>
            </w:pPr>
            <w:ins w:id="165" w:author="Gavin Thomas Koma" w:date="2023-02-09T13:14:00Z">
              <w:r w:rsidRPr="00A36076">
                <w:rPr>
                  <w:sz w:val="18"/>
                  <w:szCs w:val="18"/>
                  <w:highlight w:val="yellow"/>
                  <w:rPrChange w:id="166" w:author="Gavin Thomas Koma" w:date="2023-02-09T13:17:00Z">
                    <w:rPr>
                      <w:sz w:val="18"/>
                      <w:szCs w:val="18"/>
                    </w:rPr>
                  </w:rPrChange>
                </w:rPr>
                <w:t>36</w:t>
              </w:r>
            </w:ins>
            <w:ins w:id="167" w:author="Gavin Thomas Koma" w:date="2023-02-12T12:02:00Z">
              <w:r w:rsidR="00523D16">
                <w:rPr>
                  <w:sz w:val="18"/>
                  <w:szCs w:val="18"/>
                  <w:highlight w:val="yellow"/>
                </w:rPr>
                <w:t>.</w:t>
              </w:r>
            </w:ins>
            <w:ins w:id="168" w:author="Gavin Thomas Koma" w:date="2023-02-09T13:14:00Z">
              <w:r w:rsidRPr="00A36076">
                <w:rPr>
                  <w:sz w:val="18"/>
                  <w:szCs w:val="18"/>
                  <w:highlight w:val="yellow"/>
                  <w:rPrChange w:id="169" w:author="Gavin Thomas Koma" w:date="2023-02-09T13:17:00Z">
                    <w:rPr>
                      <w:sz w:val="18"/>
                      <w:szCs w:val="18"/>
                    </w:rPr>
                  </w:rPrChange>
                </w:rPr>
                <w:t>07</w:t>
              </w:r>
            </w:ins>
          </w:p>
        </w:tc>
        <w:tc>
          <w:tcPr>
            <w:tcW w:w="777" w:type="pct"/>
            <w:shd w:val="clear" w:color="auto" w:fill="auto"/>
            <w:noWrap/>
            <w:tcMar>
              <w:top w:w="29" w:type="dxa"/>
              <w:left w:w="58" w:type="dxa"/>
              <w:bottom w:w="29" w:type="dxa"/>
              <w:right w:w="58" w:type="dxa"/>
            </w:tcMar>
            <w:vAlign w:val="center"/>
            <w:tcPrChange w:id="170" w:author="Gavin Thomas Koma" w:date="2023-02-11T22:52:00Z">
              <w:tcPr>
                <w:tcW w:w="778" w:type="pct"/>
                <w:shd w:val="clear" w:color="auto" w:fill="auto"/>
                <w:noWrap/>
                <w:tcMar>
                  <w:top w:w="29" w:type="dxa"/>
                  <w:left w:w="58" w:type="dxa"/>
                  <w:bottom w:w="29" w:type="dxa"/>
                  <w:right w:w="58" w:type="dxa"/>
                </w:tcMar>
                <w:vAlign w:val="center"/>
              </w:tcPr>
            </w:tcPrChange>
          </w:tcPr>
          <w:p w14:paraId="1B30144B" w14:textId="26ECE9AF" w:rsidR="00A36076" w:rsidRPr="00A36076" w:rsidRDefault="00A36076" w:rsidP="00C12CC7">
            <w:pPr>
              <w:spacing w:after="0"/>
              <w:jc w:val="right"/>
              <w:rPr>
                <w:ins w:id="171" w:author="Gavin Thomas Koma" w:date="2023-02-09T13:14:00Z"/>
                <w:sz w:val="18"/>
                <w:szCs w:val="18"/>
                <w:highlight w:val="yellow"/>
                <w:rPrChange w:id="172" w:author="Gavin Thomas Koma" w:date="2023-02-09T13:17:00Z">
                  <w:rPr>
                    <w:ins w:id="173" w:author="Gavin Thomas Koma" w:date="2023-02-09T13:14:00Z"/>
                    <w:sz w:val="18"/>
                    <w:szCs w:val="18"/>
                  </w:rPr>
                </w:rPrChange>
              </w:rPr>
            </w:pPr>
            <w:ins w:id="174" w:author="Gavin Thomas Koma" w:date="2023-02-09T13:14:00Z">
              <w:r w:rsidRPr="00A36076">
                <w:rPr>
                  <w:sz w:val="18"/>
                  <w:szCs w:val="18"/>
                  <w:highlight w:val="yellow"/>
                  <w:rPrChange w:id="175" w:author="Gavin Thomas Koma" w:date="2023-02-09T13:17:00Z">
                    <w:rPr>
                      <w:sz w:val="18"/>
                      <w:szCs w:val="18"/>
                    </w:rPr>
                  </w:rPrChange>
                </w:rPr>
                <w:t>36</w:t>
              </w:r>
            </w:ins>
            <w:ins w:id="176" w:author="Gavin Thomas Koma" w:date="2023-02-12T12:03:00Z">
              <w:r w:rsidR="00523D16">
                <w:rPr>
                  <w:sz w:val="18"/>
                  <w:szCs w:val="18"/>
                  <w:highlight w:val="yellow"/>
                </w:rPr>
                <w:t>.</w:t>
              </w:r>
            </w:ins>
            <w:ins w:id="177" w:author="Gavin Thomas Koma" w:date="2023-02-09T13:14:00Z">
              <w:r w:rsidRPr="00A36076">
                <w:rPr>
                  <w:sz w:val="18"/>
                  <w:szCs w:val="18"/>
                  <w:highlight w:val="yellow"/>
                  <w:rPrChange w:id="178" w:author="Gavin Thomas Koma" w:date="2023-02-09T13:17:00Z">
                    <w:rPr>
                      <w:sz w:val="18"/>
                      <w:szCs w:val="18"/>
                    </w:rPr>
                  </w:rPrChange>
                </w:rPr>
                <w:t>85</w:t>
              </w:r>
            </w:ins>
          </w:p>
        </w:tc>
        <w:tc>
          <w:tcPr>
            <w:tcW w:w="777" w:type="pct"/>
            <w:tcMar>
              <w:top w:w="29" w:type="dxa"/>
              <w:left w:w="58" w:type="dxa"/>
              <w:bottom w:w="29" w:type="dxa"/>
              <w:right w:w="58" w:type="dxa"/>
            </w:tcMar>
            <w:vAlign w:val="center"/>
            <w:tcPrChange w:id="179" w:author="Gavin Thomas Koma" w:date="2023-02-11T22:52:00Z">
              <w:tcPr>
                <w:tcW w:w="778" w:type="pct"/>
                <w:tcMar>
                  <w:top w:w="29" w:type="dxa"/>
                  <w:left w:w="58" w:type="dxa"/>
                  <w:bottom w:w="29" w:type="dxa"/>
                  <w:right w:w="58" w:type="dxa"/>
                </w:tcMar>
                <w:vAlign w:val="center"/>
              </w:tcPr>
            </w:tcPrChange>
          </w:tcPr>
          <w:p w14:paraId="1E8741D6" w14:textId="5785136B" w:rsidR="00A36076" w:rsidRPr="00A36076" w:rsidRDefault="00A36076" w:rsidP="00C12CC7">
            <w:pPr>
              <w:spacing w:after="0"/>
              <w:jc w:val="right"/>
              <w:rPr>
                <w:ins w:id="180" w:author="Gavin Thomas Koma" w:date="2023-02-09T13:14:00Z"/>
                <w:sz w:val="18"/>
                <w:szCs w:val="18"/>
                <w:highlight w:val="yellow"/>
                <w:rPrChange w:id="181" w:author="Gavin Thomas Koma" w:date="2023-02-09T13:17:00Z">
                  <w:rPr>
                    <w:ins w:id="182" w:author="Gavin Thomas Koma" w:date="2023-02-09T13:14:00Z"/>
                    <w:sz w:val="18"/>
                    <w:szCs w:val="18"/>
                  </w:rPr>
                </w:rPrChange>
              </w:rPr>
            </w:pPr>
            <w:ins w:id="183" w:author="Gavin Thomas Koma" w:date="2023-02-09T13:14:00Z">
              <w:r w:rsidRPr="00A36076">
                <w:rPr>
                  <w:sz w:val="18"/>
                  <w:szCs w:val="18"/>
                  <w:highlight w:val="yellow"/>
                  <w:rPrChange w:id="184" w:author="Gavin Thomas Koma" w:date="2023-02-09T13:17:00Z">
                    <w:rPr>
                      <w:sz w:val="18"/>
                      <w:szCs w:val="18"/>
                    </w:rPr>
                  </w:rPrChange>
                </w:rPr>
                <w:t>31</w:t>
              </w:r>
            </w:ins>
            <w:ins w:id="185" w:author="Gavin Thomas Koma" w:date="2023-02-12T12:03:00Z">
              <w:r w:rsidR="00523D16">
                <w:rPr>
                  <w:sz w:val="18"/>
                  <w:szCs w:val="18"/>
                  <w:highlight w:val="yellow"/>
                </w:rPr>
                <w:t>.</w:t>
              </w:r>
            </w:ins>
            <w:ins w:id="186" w:author="Gavin Thomas Koma" w:date="2023-02-09T13:14:00Z">
              <w:r w:rsidRPr="00A36076">
                <w:rPr>
                  <w:sz w:val="18"/>
                  <w:szCs w:val="18"/>
                  <w:highlight w:val="yellow"/>
                  <w:rPrChange w:id="187" w:author="Gavin Thomas Koma" w:date="2023-02-09T13:17:00Z">
                    <w:rPr>
                      <w:sz w:val="18"/>
                      <w:szCs w:val="18"/>
                    </w:rPr>
                  </w:rPrChange>
                </w:rPr>
                <w:t>77</w:t>
              </w:r>
            </w:ins>
          </w:p>
        </w:tc>
      </w:tr>
      <w:tr w:rsidR="00A36076" w:rsidRPr="007D67D1" w14:paraId="224E42F7" w14:textId="77777777" w:rsidTr="008514CA">
        <w:trPr>
          <w:trHeight w:val="215"/>
          <w:jc w:val="center"/>
          <w:ins w:id="188" w:author="Gavin Thomas Koma" w:date="2023-02-09T13:14:00Z"/>
          <w:trPrChange w:id="189"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190" w:author="Gavin Thomas Koma" w:date="2023-02-11T22:52:00Z">
              <w:tcPr>
                <w:tcW w:w="361" w:type="pct"/>
                <w:vMerge/>
                <w:shd w:val="clear" w:color="auto" w:fill="auto"/>
                <w:noWrap/>
                <w:tcMar>
                  <w:top w:w="29" w:type="dxa"/>
                  <w:left w:w="58" w:type="dxa"/>
                  <w:bottom w:w="29" w:type="dxa"/>
                  <w:right w:w="58" w:type="dxa"/>
                </w:tcMar>
              </w:tcPr>
            </w:tcPrChange>
          </w:tcPr>
          <w:p w14:paraId="7512E9FE" w14:textId="77777777" w:rsidR="00A36076" w:rsidRPr="000D0208" w:rsidRDefault="00A36076" w:rsidP="00C12CC7">
            <w:pPr>
              <w:spacing w:after="0"/>
              <w:jc w:val="center"/>
              <w:rPr>
                <w:ins w:id="191" w:author="Gavin Thomas Koma" w:date="2023-02-09T13:14:00Z"/>
                <w:color w:val="000000"/>
                <w:sz w:val="18"/>
                <w:szCs w:val="18"/>
              </w:rPr>
            </w:pPr>
          </w:p>
        </w:tc>
        <w:tc>
          <w:tcPr>
            <w:tcW w:w="968" w:type="pct"/>
            <w:tcMar>
              <w:top w:w="29" w:type="dxa"/>
              <w:left w:w="58" w:type="dxa"/>
              <w:bottom w:w="29" w:type="dxa"/>
              <w:right w:w="58" w:type="dxa"/>
            </w:tcMar>
            <w:tcPrChange w:id="192" w:author="Gavin Thomas Koma" w:date="2023-02-11T22:52:00Z">
              <w:tcPr>
                <w:tcW w:w="967" w:type="pct"/>
                <w:tcMar>
                  <w:top w:w="29" w:type="dxa"/>
                  <w:left w:w="58" w:type="dxa"/>
                  <w:bottom w:w="29" w:type="dxa"/>
                  <w:right w:w="58" w:type="dxa"/>
                </w:tcMar>
              </w:tcPr>
            </w:tcPrChange>
          </w:tcPr>
          <w:p w14:paraId="71A79EB2" w14:textId="77777777" w:rsidR="00A36076" w:rsidRPr="000D0208" w:rsidRDefault="00A36076" w:rsidP="00C12CC7">
            <w:pPr>
              <w:spacing w:after="0"/>
              <w:jc w:val="center"/>
              <w:rPr>
                <w:ins w:id="193" w:author="Gavin Thomas Koma" w:date="2023-02-09T13:14:00Z"/>
                <w:color w:val="000000"/>
                <w:sz w:val="18"/>
                <w:szCs w:val="18"/>
              </w:rPr>
            </w:pPr>
            <w:ins w:id="194" w:author="Gavin Thomas Koma" w:date="2023-02-09T13:14:00Z">
              <w:r>
                <w:rPr>
                  <w:color w:val="000000"/>
                  <w:sz w:val="18"/>
                  <w:szCs w:val="18"/>
                </w:rPr>
                <w:t>QDA</w:t>
              </w:r>
            </w:ins>
          </w:p>
        </w:tc>
        <w:tc>
          <w:tcPr>
            <w:tcW w:w="1339" w:type="pct"/>
            <w:tcPrChange w:id="195" w:author="Gavin Thomas Koma" w:date="2023-02-11T22:52:00Z">
              <w:tcPr>
                <w:tcW w:w="1337" w:type="pct"/>
              </w:tcPr>
            </w:tcPrChange>
          </w:tcPr>
          <w:p w14:paraId="46800262" w14:textId="77777777" w:rsidR="00A36076" w:rsidRPr="000D0208" w:rsidRDefault="00A36076" w:rsidP="00C12CC7">
            <w:pPr>
              <w:spacing w:after="0"/>
              <w:jc w:val="center"/>
              <w:rPr>
                <w:ins w:id="196" w:author="Gavin Thomas Koma" w:date="2023-02-09T13:14:00Z"/>
                <w:sz w:val="18"/>
                <w:szCs w:val="18"/>
              </w:rPr>
            </w:pPr>
            <w:ins w:id="197"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198" w:author="Gavin Thomas Koma" w:date="2023-02-11T22:52:00Z">
              <w:tcPr>
                <w:tcW w:w="778" w:type="pct"/>
                <w:shd w:val="clear" w:color="auto" w:fill="auto"/>
                <w:noWrap/>
                <w:tcMar>
                  <w:top w:w="29" w:type="dxa"/>
                  <w:left w:w="58" w:type="dxa"/>
                  <w:bottom w:w="29" w:type="dxa"/>
                  <w:right w:w="58" w:type="dxa"/>
                </w:tcMar>
                <w:vAlign w:val="center"/>
              </w:tcPr>
            </w:tcPrChange>
          </w:tcPr>
          <w:p w14:paraId="37E83CD9" w14:textId="7A0E62D4" w:rsidR="00A36076" w:rsidRPr="00A36076" w:rsidRDefault="00A36076" w:rsidP="00C12CC7">
            <w:pPr>
              <w:spacing w:after="0"/>
              <w:jc w:val="right"/>
              <w:rPr>
                <w:ins w:id="199" w:author="Gavin Thomas Koma" w:date="2023-02-09T13:14:00Z"/>
                <w:sz w:val="18"/>
                <w:szCs w:val="18"/>
                <w:highlight w:val="yellow"/>
                <w:rPrChange w:id="200" w:author="Gavin Thomas Koma" w:date="2023-02-09T13:17:00Z">
                  <w:rPr>
                    <w:ins w:id="201" w:author="Gavin Thomas Koma" w:date="2023-02-09T13:14:00Z"/>
                    <w:sz w:val="18"/>
                    <w:szCs w:val="18"/>
                  </w:rPr>
                </w:rPrChange>
              </w:rPr>
            </w:pPr>
            <w:ins w:id="202" w:author="Gavin Thomas Koma" w:date="2023-02-09T13:14:00Z">
              <w:r w:rsidRPr="00A36076">
                <w:rPr>
                  <w:sz w:val="18"/>
                  <w:szCs w:val="18"/>
                  <w:highlight w:val="yellow"/>
                  <w:rPrChange w:id="203" w:author="Gavin Thomas Koma" w:date="2023-02-09T13:17:00Z">
                    <w:rPr>
                      <w:sz w:val="18"/>
                      <w:szCs w:val="18"/>
                    </w:rPr>
                  </w:rPrChange>
                </w:rPr>
                <w:t>49</w:t>
              </w:r>
            </w:ins>
            <w:ins w:id="204" w:author="Gavin Thomas Koma" w:date="2023-02-12T12:02:00Z">
              <w:r w:rsidR="00523D16">
                <w:rPr>
                  <w:sz w:val="18"/>
                  <w:szCs w:val="18"/>
                  <w:highlight w:val="yellow"/>
                </w:rPr>
                <w:t>.</w:t>
              </w:r>
            </w:ins>
            <w:ins w:id="205" w:author="Gavin Thomas Koma" w:date="2023-02-09T13:14:00Z">
              <w:r w:rsidRPr="00A36076">
                <w:rPr>
                  <w:sz w:val="18"/>
                  <w:szCs w:val="18"/>
                  <w:highlight w:val="yellow"/>
                  <w:rPrChange w:id="206" w:author="Gavin Thomas Koma" w:date="2023-02-09T13:17:00Z">
                    <w:rPr>
                      <w:sz w:val="18"/>
                      <w:szCs w:val="18"/>
                    </w:rPr>
                  </w:rPrChange>
                </w:rPr>
                <w:t>92</w:t>
              </w:r>
            </w:ins>
          </w:p>
        </w:tc>
        <w:tc>
          <w:tcPr>
            <w:tcW w:w="777" w:type="pct"/>
            <w:shd w:val="clear" w:color="auto" w:fill="auto"/>
            <w:noWrap/>
            <w:tcMar>
              <w:top w:w="29" w:type="dxa"/>
              <w:left w:w="58" w:type="dxa"/>
              <w:bottom w:w="29" w:type="dxa"/>
              <w:right w:w="58" w:type="dxa"/>
            </w:tcMar>
            <w:vAlign w:val="center"/>
            <w:tcPrChange w:id="207" w:author="Gavin Thomas Koma" w:date="2023-02-11T22:52:00Z">
              <w:tcPr>
                <w:tcW w:w="778" w:type="pct"/>
                <w:shd w:val="clear" w:color="auto" w:fill="auto"/>
                <w:noWrap/>
                <w:tcMar>
                  <w:top w:w="29" w:type="dxa"/>
                  <w:left w:w="58" w:type="dxa"/>
                  <w:bottom w:w="29" w:type="dxa"/>
                  <w:right w:w="58" w:type="dxa"/>
                </w:tcMar>
                <w:vAlign w:val="center"/>
              </w:tcPr>
            </w:tcPrChange>
          </w:tcPr>
          <w:p w14:paraId="6373231A" w14:textId="3C24B8AA" w:rsidR="00A36076" w:rsidRPr="00A36076" w:rsidRDefault="00A36076" w:rsidP="00C12CC7">
            <w:pPr>
              <w:spacing w:after="0"/>
              <w:jc w:val="right"/>
              <w:rPr>
                <w:ins w:id="208" w:author="Gavin Thomas Koma" w:date="2023-02-09T13:14:00Z"/>
                <w:sz w:val="18"/>
                <w:szCs w:val="18"/>
                <w:highlight w:val="yellow"/>
                <w:rPrChange w:id="209" w:author="Gavin Thomas Koma" w:date="2023-02-09T13:17:00Z">
                  <w:rPr>
                    <w:ins w:id="210" w:author="Gavin Thomas Koma" w:date="2023-02-09T13:14:00Z"/>
                    <w:sz w:val="18"/>
                    <w:szCs w:val="18"/>
                  </w:rPr>
                </w:rPrChange>
              </w:rPr>
            </w:pPr>
            <w:ins w:id="211" w:author="Gavin Thomas Koma" w:date="2023-02-09T13:14:00Z">
              <w:r w:rsidRPr="00A36076">
                <w:rPr>
                  <w:sz w:val="18"/>
                  <w:szCs w:val="18"/>
                  <w:highlight w:val="yellow"/>
                  <w:rPrChange w:id="212" w:author="Gavin Thomas Koma" w:date="2023-02-09T13:17:00Z">
                    <w:rPr>
                      <w:sz w:val="18"/>
                      <w:szCs w:val="18"/>
                    </w:rPr>
                  </w:rPrChange>
                </w:rPr>
                <w:t>49</w:t>
              </w:r>
            </w:ins>
            <w:ins w:id="213" w:author="Gavin Thomas Koma" w:date="2023-02-12T12:03:00Z">
              <w:r w:rsidR="00523D16">
                <w:rPr>
                  <w:sz w:val="18"/>
                  <w:szCs w:val="18"/>
                  <w:highlight w:val="yellow"/>
                </w:rPr>
                <w:t>.</w:t>
              </w:r>
            </w:ins>
            <w:ins w:id="214" w:author="Gavin Thomas Koma" w:date="2023-02-09T13:14:00Z">
              <w:r w:rsidRPr="00A36076">
                <w:rPr>
                  <w:sz w:val="18"/>
                  <w:szCs w:val="18"/>
                  <w:highlight w:val="yellow"/>
                  <w:rPrChange w:id="215" w:author="Gavin Thomas Koma" w:date="2023-02-09T13:17:00Z">
                    <w:rPr>
                      <w:sz w:val="18"/>
                      <w:szCs w:val="18"/>
                    </w:rPr>
                  </w:rPrChange>
                </w:rPr>
                <w:t>78</w:t>
              </w:r>
            </w:ins>
          </w:p>
        </w:tc>
        <w:tc>
          <w:tcPr>
            <w:tcW w:w="777" w:type="pct"/>
            <w:tcMar>
              <w:top w:w="29" w:type="dxa"/>
              <w:left w:w="58" w:type="dxa"/>
              <w:bottom w:w="29" w:type="dxa"/>
              <w:right w:w="58" w:type="dxa"/>
            </w:tcMar>
            <w:vAlign w:val="center"/>
            <w:tcPrChange w:id="216" w:author="Gavin Thomas Koma" w:date="2023-02-11T22:52:00Z">
              <w:tcPr>
                <w:tcW w:w="778" w:type="pct"/>
                <w:tcMar>
                  <w:top w:w="29" w:type="dxa"/>
                  <w:left w:w="58" w:type="dxa"/>
                  <w:bottom w:w="29" w:type="dxa"/>
                  <w:right w:w="58" w:type="dxa"/>
                </w:tcMar>
                <w:vAlign w:val="center"/>
              </w:tcPr>
            </w:tcPrChange>
          </w:tcPr>
          <w:p w14:paraId="53168738" w14:textId="4AAC3CD8" w:rsidR="00A36076" w:rsidRPr="00A36076" w:rsidRDefault="00A36076" w:rsidP="00C12CC7">
            <w:pPr>
              <w:spacing w:after="0"/>
              <w:jc w:val="right"/>
              <w:rPr>
                <w:ins w:id="217" w:author="Gavin Thomas Koma" w:date="2023-02-09T13:14:00Z"/>
                <w:sz w:val="18"/>
                <w:szCs w:val="18"/>
                <w:highlight w:val="yellow"/>
                <w:rPrChange w:id="218" w:author="Gavin Thomas Koma" w:date="2023-02-09T13:17:00Z">
                  <w:rPr>
                    <w:ins w:id="219" w:author="Gavin Thomas Koma" w:date="2023-02-09T13:14:00Z"/>
                    <w:sz w:val="18"/>
                    <w:szCs w:val="18"/>
                  </w:rPr>
                </w:rPrChange>
              </w:rPr>
            </w:pPr>
            <w:ins w:id="220" w:author="Gavin Thomas Koma" w:date="2023-02-09T13:14:00Z">
              <w:r w:rsidRPr="00A36076">
                <w:rPr>
                  <w:sz w:val="18"/>
                  <w:szCs w:val="18"/>
                  <w:highlight w:val="yellow"/>
                  <w:rPrChange w:id="221" w:author="Gavin Thomas Koma" w:date="2023-02-09T13:17:00Z">
                    <w:rPr>
                      <w:sz w:val="18"/>
                      <w:szCs w:val="18"/>
                    </w:rPr>
                  </w:rPrChange>
                </w:rPr>
                <w:t>46</w:t>
              </w:r>
            </w:ins>
            <w:ins w:id="222" w:author="Gavin Thomas Koma" w:date="2023-02-12T12:03:00Z">
              <w:r w:rsidR="00523D16">
                <w:rPr>
                  <w:sz w:val="18"/>
                  <w:szCs w:val="18"/>
                  <w:highlight w:val="yellow"/>
                </w:rPr>
                <w:t>.</w:t>
              </w:r>
            </w:ins>
            <w:ins w:id="223" w:author="Gavin Thomas Koma" w:date="2023-02-09T13:14:00Z">
              <w:r w:rsidRPr="00A36076">
                <w:rPr>
                  <w:sz w:val="18"/>
                  <w:szCs w:val="18"/>
                  <w:highlight w:val="yellow"/>
                  <w:rPrChange w:id="224" w:author="Gavin Thomas Koma" w:date="2023-02-09T13:17:00Z">
                    <w:rPr>
                      <w:sz w:val="18"/>
                      <w:szCs w:val="18"/>
                    </w:rPr>
                  </w:rPrChange>
                </w:rPr>
                <w:t>33</w:t>
              </w:r>
            </w:ins>
          </w:p>
        </w:tc>
      </w:tr>
      <w:tr w:rsidR="00A36076" w:rsidRPr="007D67D1" w14:paraId="1B5C9EA5" w14:textId="77777777" w:rsidTr="008514CA">
        <w:trPr>
          <w:trHeight w:val="215"/>
          <w:jc w:val="center"/>
          <w:ins w:id="225" w:author="Gavin Thomas Koma" w:date="2023-02-09T13:14:00Z"/>
          <w:trPrChange w:id="226"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227" w:author="Gavin Thomas Koma" w:date="2023-02-11T22:52:00Z">
              <w:tcPr>
                <w:tcW w:w="361" w:type="pct"/>
                <w:vMerge/>
                <w:shd w:val="clear" w:color="auto" w:fill="auto"/>
                <w:noWrap/>
                <w:tcMar>
                  <w:top w:w="29" w:type="dxa"/>
                  <w:left w:w="58" w:type="dxa"/>
                  <w:bottom w:w="29" w:type="dxa"/>
                  <w:right w:w="58" w:type="dxa"/>
                </w:tcMar>
              </w:tcPr>
            </w:tcPrChange>
          </w:tcPr>
          <w:p w14:paraId="2F6BCC7B" w14:textId="77777777" w:rsidR="00A36076" w:rsidRPr="000D0208" w:rsidRDefault="00A36076" w:rsidP="00C12CC7">
            <w:pPr>
              <w:spacing w:after="0"/>
              <w:jc w:val="center"/>
              <w:rPr>
                <w:ins w:id="228" w:author="Gavin Thomas Koma" w:date="2023-02-09T13:14:00Z"/>
                <w:color w:val="000000"/>
                <w:sz w:val="18"/>
                <w:szCs w:val="18"/>
              </w:rPr>
            </w:pPr>
          </w:p>
        </w:tc>
        <w:tc>
          <w:tcPr>
            <w:tcW w:w="968" w:type="pct"/>
            <w:tcMar>
              <w:top w:w="29" w:type="dxa"/>
              <w:left w:w="58" w:type="dxa"/>
              <w:bottom w:w="29" w:type="dxa"/>
              <w:right w:w="58" w:type="dxa"/>
            </w:tcMar>
            <w:tcPrChange w:id="229" w:author="Gavin Thomas Koma" w:date="2023-02-11T22:52:00Z">
              <w:tcPr>
                <w:tcW w:w="967" w:type="pct"/>
                <w:tcMar>
                  <w:top w:w="29" w:type="dxa"/>
                  <w:left w:w="58" w:type="dxa"/>
                  <w:bottom w:w="29" w:type="dxa"/>
                  <w:right w:w="58" w:type="dxa"/>
                </w:tcMar>
              </w:tcPr>
            </w:tcPrChange>
          </w:tcPr>
          <w:p w14:paraId="559060DA" w14:textId="77777777" w:rsidR="00A36076" w:rsidRPr="000D0208" w:rsidRDefault="00A36076" w:rsidP="00C12CC7">
            <w:pPr>
              <w:spacing w:after="0"/>
              <w:jc w:val="center"/>
              <w:rPr>
                <w:ins w:id="230" w:author="Gavin Thomas Koma" w:date="2023-02-09T13:14:00Z"/>
                <w:color w:val="000000"/>
                <w:sz w:val="18"/>
                <w:szCs w:val="18"/>
              </w:rPr>
            </w:pPr>
            <w:ins w:id="231" w:author="Gavin Thomas Koma" w:date="2023-02-09T13:14:00Z">
              <w:r>
                <w:rPr>
                  <w:color w:val="000000"/>
                  <w:sz w:val="18"/>
                  <w:szCs w:val="18"/>
                </w:rPr>
                <w:t>LDA</w:t>
              </w:r>
            </w:ins>
          </w:p>
        </w:tc>
        <w:tc>
          <w:tcPr>
            <w:tcW w:w="1339" w:type="pct"/>
            <w:tcPrChange w:id="232" w:author="Gavin Thomas Koma" w:date="2023-02-11T22:52:00Z">
              <w:tcPr>
                <w:tcW w:w="1337" w:type="pct"/>
              </w:tcPr>
            </w:tcPrChange>
          </w:tcPr>
          <w:p w14:paraId="1EE060B1" w14:textId="77777777" w:rsidR="00A36076" w:rsidRPr="000D0208" w:rsidRDefault="00A36076" w:rsidP="00C12CC7">
            <w:pPr>
              <w:spacing w:after="0"/>
              <w:jc w:val="center"/>
              <w:rPr>
                <w:ins w:id="233" w:author="Gavin Thomas Koma" w:date="2023-02-09T13:14:00Z"/>
                <w:sz w:val="18"/>
                <w:szCs w:val="18"/>
              </w:rPr>
            </w:pPr>
            <w:ins w:id="234"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235" w:author="Gavin Thomas Koma" w:date="2023-02-11T22:52:00Z">
              <w:tcPr>
                <w:tcW w:w="778" w:type="pct"/>
                <w:shd w:val="clear" w:color="auto" w:fill="auto"/>
                <w:noWrap/>
                <w:tcMar>
                  <w:top w:w="29" w:type="dxa"/>
                  <w:left w:w="58" w:type="dxa"/>
                  <w:bottom w:w="29" w:type="dxa"/>
                  <w:right w:w="58" w:type="dxa"/>
                </w:tcMar>
                <w:vAlign w:val="center"/>
              </w:tcPr>
            </w:tcPrChange>
          </w:tcPr>
          <w:p w14:paraId="20EA2372" w14:textId="472398C3" w:rsidR="00A36076" w:rsidRPr="00A36076" w:rsidRDefault="00A36076" w:rsidP="00C12CC7">
            <w:pPr>
              <w:spacing w:after="0"/>
              <w:jc w:val="right"/>
              <w:rPr>
                <w:ins w:id="236" w:author="Gavin Thomas Koma" w:date="2023-02-09T13:14:00Z"/>
                <w:sz w:val="18"/>
                <w:szCs w:val="18"/>
                <w:highlight w:val="yellow"/>
                <w:rPrChange w:id="237" w:author="Gavin Thomas Koma" w:date="2023-02-09T13:17:00Z">
                  <w:rPr>
                    <w:ins w:id="238" w:author="Gavin Thomas Koma" w:date="2023-02-09T13:14:00Z"/>
                    <w:sz w:val="18"/>
                    <w:szCs w:val="18"/>
                  </w:rPr>
                </w:rPrChange>
              </w:rPr>
            </w:pPr>
            <w:ins w:id="239" w:author="Gavin Thomas Koma" w:date="2023-02-09T13:14:00Z">
              <w:r w:rsidRPr="00A36076">
                <w:rPr>
                  <w:sz w:val="18"/>
                  <w:szCs w:val="18"/>
                  <w:highlight w:val="yellow"/>
                  <w:rPrChange w:id="240" w:author="Gavin Thomas Koma" w:date="2023-02-09T13:17:00Z">
                    <w:rPr>
                      <w:sz w:val="18"/>
                      <w:szCs w:val="18"/>
                    </w:rPr>
                  </w:rPrChange>
                </w:rPr>
                <w:t>36</w:t>
              </w:r>
            </w:ins>
            <w:ins w:id="241" w:author="Gavin Thomas Koma" w:date="2023-02-12T12:02:00Z">
              <w:r w:rsidR="00523D16">
                <w:rPr>
                  <w:sz w:val="18"/>
                  <w:szCs w:val="18"/>
                  <w:highlight w:val="yellow"/>
                </w:rPr>
                <w:t>.</w:t>
              </w:r>
            </w:ins>
            <w:ins w:id="242" w:author="Gavin Thomas Koma" w:date="2023-02-09T13:14:00Z">
              <w:r w:rsidRPr="00A36076">
                <w:rPr>
                  <w:sz w:val="18"/>
                  <w:szCs w:val="18"/>
                  <w:highlight w:val="yellow"/>
                  <w:rPrChange w:id="243" w:author="Gavin Thomas Koma" w:date="2023-02-09T13:17:00Z">
                    <w:rPr>
                      <w:sz w:val="18"/>
                      <w:szCs w:val="18"/>
                    </w:rPr>
                  </w:rPrChange>
                </w:rPr>
                <w:t>10</w:t>
              </w:r>
            </w:ins>
          </w:p>
        </w:tc>
        <w:tc>
          <w:tcPr>
            <w:tcW w:w="777" w:type="pct"/>
            <w:shd w:val="clear" w:color="auto" w:fill="auto"/>
            <w:noWrap/>
            <w:tcMar>
              <w:top w:w="29" w:type="dxa"/>
              <w:left w:w="58" w:type="dxa"/>
              <w:bottom w:w="29" w:type="dxa"/>
              <w:right w:w="58" w:type="dxa"/>
            </w:tcMar>
            <w:vAlign w:val="center"/>
            <w:tcPrChange w:id="244" w:author="Gavin Thomas Koma" w:date="2023-02-11T22:52:00Z">
              <w:tcPr>
                <w:tcW w:w="778" w:type="pct"/>
                <w:shd w:val="clear" w:color="auto" w:fill="auto"/>
                <w:noWrap/>
                <w:tcMar>
                  <w:top w:w="29" w:type="dxa"/>
                  <w:left w:w="58" w:type="dxa"/>
                  <w:bottom w:w="29" w:type="dxa"/>
                  <w:right w:w="58" w:type="dxa"/>
                </w:tcMar>
                <w:vAlign w:val="center"/>
              </w:tcPr>
            </w:tcPrChange>
          </w:tcPr>
          <w:p w14:paraId="515E8848" w14:textId="3877C5C1" w:rsidR="00A36076" w:rsidRPr="00A36076" w:rsidRDefault="00A36076" w:rsidP="00C12CC7">
            <w:pPr>
              <w:spacing w:after="0"/>
              <w:jc w:val="right"/>
              <w:rPr>
                <w:ins w:id="245" w:author="Gavin Thomas Koma" w:date="2023-02-09T13:14:00Z"/>
                <w:sz w:val="18"/>
                <w:szCs w:val="18"/>
                <w:highlight w:val="yellow"/>
                <w:rPrChange w:id="246" w:author="Gavin Thomas Koma" w:date="2023-02-09T13:17:00Z">
                  <w:rPr>
                    <w:ins w:id="247" w:author="Gavin Thomas Koma" w:date="2023-02-09T13:14:00Z"/>
                    <w:sz w:val="18"/>
                    <w:szCs w:val="18"/>
                  </w:rPr>
                </w:rPrChange>
              </w:rPr>
            </w:pPr>
            <w:ins w:id="248" w:author="Gavin Thomas Koma" w:date="2023-02-09T13:14:00Z">
              <w:r w:rsidRPr="00A36076">
                <w:rPr>
                  <w:sz w:val="18"/>
                  <w:szCs w:val="18"/>
                  <w:highlight w:val="yellow"/>
                  <w:rPrChange w:id="249" w:author="Gavin Thomas Koma" w:date="2023-02-09T13:17:00Z">
                    <w:rPr>
                      <w:sz w:val="18"/>
                      <w:szCs w:val="18"/>
                    </w:rPr>
                  </w:rPrChange>
                </w:rPr>
                <w:t>36</w:t>
              </w:r>
            </w:ins>
            <w:ins w:id="250" w:author="Gavin Thomas Koma" w:date="2023-02-12T12:03:00Z">
              <w:r w:rsidR="00523D16">
                <w:rPr>
                  <w:sz w:val="18"/>
                  <w:szCs w:val="18"/>
                  <w:highlight w:val="yellow"/>
                </w:rPr>
                <w:t>.</w:t>
              </w:r>
            </w:ins>
            <w:ins w:id="251" w:author="Gavin Thomas Koma" w:date="2023-02-09T13:14:00Z">
              <w:r w:rsidRPr="00A36076">
                <w:rPr>
                  <w:sz w:val="18"/>
                  <w:szCs w:val="18"/>
                  <w:highlight w:val="yellow"/>
                  <w:rPrChange w:id="252" w:author="Gavin Thomas Koma" w:date="2023-02-09T13:17:00Z">
                    <w:rPr>
                      <w:sz w:val="18"/>
                      <w:szCs w:val="18"/>
                    </w:rPr>
                  </w:rPrChange>
                </w:rPr>
                <w:t>08</w:t>
              </w:r>
            </w:ins>
          </w:p>
        </w:tc>
        <w:tc>
          <w:tcPr>
            <w:tcW w:w="777" w:type="pct"/>
            <w:tcMar>
              <w:top w:w="29" w:type="dxa"/>
              <w:left w:w="58" w:type="dxa"/>
              <w:bottom w:w="29" w:type="dxa"/>
              <w:right w:w="58" w:type="dxa"/>
            </w:tcMar>
            <w:vAlign w:val="center"/>
            <w:tcPrChange w:id="253" w:author="Gavin Thomas Koma" w:date="2023-02-11T22:52:00Z">
              <w:tcPr>
                <w:tcW w:w="778" w:type="pct"/>
                <w:tcMar>
                  <w:top w:w="29" w:type="dxa"/>
                  <w:left w:w="58" w:type="dxa"/>
                  <w:bottom w:w="29" w:type="dxa"/>
                  <w:right w:w="58" w:type="dxa"/>
                </w:tcMar>
                <w:vAlign w:val="center"/>
              </w:tcPr>
            </w:tcPrChange>
          </w:tcPr>
          <w:p w14:paraId="329F1104" w14:textId="656D280A" w:rsidR="00A36076" w:rsidRPr="00A36076" w:rsidRDefault="00A36076" w:rsidP="00C12CC7">
            <w:pPr>
              <w:spacing w:after="0"/>
              <w:jc w:val="right"/>
              <w:rPr>
                <w:ins w:id="254" w:author="Gavin Thomas Koma" w:date="2023-02-09T13:14:00Z"/>
                <w:sz w:val="18"/>
                <w:szCs w:val="18"/>
                <w:highlight w:val="yellow"/>
                <w:rPrChange w:id="255" w:author="Gavin Thomas Koma" w:date="2023-02-09T13:17:00Z">
                  <w:rPr>
                    <w:ins w:id="256" w:author="Gavin Thomas Koma" w:date="2023-02-09T13:14:00Z"/>
                    <w:sz w:val="18"/>
                    <w:szCs w:val="18"/>
                  </w:rPr>
                </w:rPrChange>
              </w:rPr>
            </w:pPr>
            <w:ins w:id="257" w:author="Gavin Thomas Koma" w:date="2023-02-09T13:14:00Z">
              <w:r w:rsidRPr="00A36076">
                <w:rPr>
                  <w:sz w:val="18"/>
                  <w:szCs w:val="18"/>
                  <w:highlight w:val="yellow"/>
                  <w:rPrChange w:id="258" w:author="Gavin Thomas Koma" w:date="2023-02-09T13:17:00Z">
                    <w:rPr>
                      <w:sz w:val="18"/>
                      <w:szCs w:val="18"/>
                    </w:rPr>
                  </w:rPrChange>
                </w:rPr>
                <w:t>41</w:t>
              </w:r>
            </w:ins>
            <w:ins w:id="259" w:author="Gavin Thomas Koma" w:date="2023-02-12T12:03:00Z">
              <w:r w:rsidR="00523D16">
                <w:rPr>
                  <w:sz w:val="18"/>
                  <w:szCs w:val="18"/>
                  <w:highlight w:val="yellow"/>
                </w:rPr>
                <w:t>.</w:t>
              </w:r>
            </w:ins>
            <w:ins w:id="260" w:author="Gavin Thomas Koma" w:date="2023-02-09T13:14:00Z">
              <w:r w:rsidRPr="00A36076">
                <w:rPr>
                  <w:sz w:val="18"/>
                  <w:szCs w:val="18"/>
                  <w:highlight w:val="yellow"/>
                  <w:rPrChange w:id="261" w:author="Gavin Thomas Koma" w:date="2023-02-09T13:17:00Z">
                    <w:rPr>
                      <w:sz w:val="18"/>
                      <w:szCs w:val="18"/>
                    </w:rPr>
                  </w:rPrChange>
                </w:rPr>
                <w:t>34</w:t>
              </w:r>
            </w:ins>
          </w:p>
        </w:tc>
      </w:tr>
      <w:tr w:rsidR="00A36076" w:rsidRPr="007D67D1" w14:paraId="63279C53" w14:textId="77777777" w:rsidTr="008514CA">
        <w:trPr>
          <w:trHeight w:val="215"/>
          <w:jc w:val="center"/>
          <w:ins w:id="262" w:author="Gavin Thomas Koma" w:date="2023-02-09T13:14:00Z"/>
          <w:trPrChange w:id="263"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264" w:author="Gavin Thomas Koma" w:date="2023-02-11T22:52:00Z">
              <w:tcPr>
                <w:tcW w:w="361" w:type="pct"/>
                <w:vMerge/>
                <w:shd w:val="clear" w:color="auto" w:fill="auto"/>
                <w:noWrap/>
                <w:tcMar>
                  <w:top w:w="29" w:type="dxa"/>
                  <w:left w:w="58" w:type="dxa"/>
                  <w:bottom w:w="29" w:type="dxa"/>
                  <w:right w:w="58" w:type="dxa"/>
                </w:tcMar>
              </w:tcPr>
            </w:tcPrChange>
          </w:tcPr>
          <w:p w14:paraId="4B3EF1C3" w14:textId="77777777" w:rsidR="00A36076" w:rsidRPr="000D0208" w:rsidRDefault="00A36076" w:rsidP="00C12CC7">
            <w:pPr>
              <w:spacing w:after="0"/>
              <w:jc w:val="center"/>
              <w:rPr>
                <w:ins w:id="265" w:author="Gavin Thomas Koma" w:date="2023-02-09T13:14:00Z"/>
                <w:color w:val="000000"/>
                <w:sz w:val="18"/>
                <w:szCs w:val="18"/>
              </w:rPr>
            </w:pPr>
          </w:p>
        </w:tc>
        <w:tc>
          <w:tcPr>
            <w:tcW w:w="968" w:type="pct"/>
            <w:tcMar>
              <w:top w:w="29" w:type="dxa"/>
              <w:left w:w="58" w:type="dxa"/>
              <w:bottom w:w="29" w:type="dxa"/>
              <w:right w:w="58" w:type="dxa"/>
            </w:tcMar>
            <w:tcPrChange w:id="266" w:author="Gavin Thomas Koma" w:date="2023-02-11T22:52:00Z">
              <w:tcPr>
                <w:tcW w:w="967" w:type="pct"/>
                <w:tcMar>
                  <w:top w:w="29" w:type="dxa"/>
                  <w:left w:w="58" w:type="dxa"/>
                  <w:bottom w:w="29" w:type="dxa"/>
                  <w:right w:w="58" w:type="dxa"/>
                </w:tcMar>
              </w:tcPr>
            </w:tcPrChange>
          </w:tcPr>
          <w:p w14:paraId="48CDAD2A" w14:textId="77777777" w:rsidR="00A36076" w:rsidRDefault="00A36076" w:rsidP="00C12CC7">
            <w:pPr>
              <w:spacing w:after="0"/>
              <w:jc w:val="center"/>
              <w:rPr>
                <w:ins w:id="267" w:author="Gavin Thomas Koma" w:date="2023-02-09T13:14:00Z"/>
                <w:color w:val="000000"/>
                <w:sz w:val="18"/>
                <w:szCs w:val="18"/>
              </w:rPr>
            </w:pPr>
            <w:ins w:id="268" w:author="Gavin Thomas Koma" w:date="2023-02-09T13:14:00Z">
              <w:r>
                <w:rPr>
                  <w:color w:val="000000"/>
                  <w:sz w:val="18"/>
                  <w:szCs w:val="18"/>
                </w:rPr>
                <w:t>CI-PCA</w:t>
              </w:r>
            </w:ins>
          </w:p>
        </w:tc>
        <w:tc>
          <w:tcPr>
            <w:tcW w:w="1339" w:type="pct"/>
            <w:tcPrChange w:id="269" w:author="Gavin Thomas Koma" w:date="2023-02-11T22:52:00Z">
              <w:tcPr>
                <w:tcW w:w="1337" w:type="pct"/>
              </w:tcPr>
            </w:tcPrChange>
          </w:tcPr>
          <w:p w14:paraId="1579109B" w14:textId="77777777" w:rsidR="00A36076" w:rsidRDefault="00A36076" w:rsidP="00C12CC7">
            <w:pPr>
              <w:spacing w:after="0"/>
              <w:jc w:val="center"/>
              <w:rPr>
                <w:ins w:id="270" w:author="Gavin Thomas Koma" w:date="2023-02-09T13:14:00Z"/>
                <w:sz w:val="18"/>
                <w:szCs w:val="18"/>
              </w:rPr>
            </w:pPr>
            <w:ins w:id="271"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272" w:author="Gavin Thomas Koma" w:date="2023-02-11T22:52:00Z">
              <w:tcPr>
                <w:tcW w:w="778" w:type="pct"/>
                <w:shd w:val="clear" w:color="auto" w:fill="auto"/>
                <w:noWrap/>
                <w:tcMar>
                  <w:top w:w="29" w:type="dxa"/>
                  <w:left w:w="58" w:type="dxa"/>
                  <w:bottom w:w="29" w:type="dxa"/>
                  <w:right w:w="58" w:type="dxa"/>
                </w:tcMar>
                <w:vAlign w:val="center"/>
              </w:tcPr>
            </w:tcPrChange>
          </w:tcPr>
          <w:p w14:paraId="607ED6CF" w14:textId="4CDEC32F" w:rsidR="00A36076" w:rsidRPr="00A36076" w:rsidRDefault="00A36076" w:rsidP="00C12CC7">
            <w:pPr>
              <w:spacing w:after="0"/>
              <w:jc w:val="right"/>
              <w:rPr>
                <w:ins w:id="273" w:author="Gavin Thomas Koma" w:date="2023-02-09T13:14:00Z"/>
                <w:sz w:val="18"/>
                <w:szCs w:val="18"/>
                <w:highlight w:val="yellow"/>
                <w:rPrChange w:id="274" w:author="Gavin Thomas Koma" w:date="2023-02-09T13:17:00Z">
                  <w:rPr>
                    <w:ins w:id="275" w:author="Gavin Thomas Koma" w:date="2023-02-09T13:14:00Z"/>
                    <w:sz w:val="18"/>
                    <w:szCs w:val="18"/>
                  </w:rPr>
                </w:rPrChange>
              </w:rPr>
            </w:pPr>
            <w:ins w:id="276" w:author="Gavin Thomas Koma" w:date="2023-02-09T13:14:00Z">
              <w:r w:rsidRPr="00A36076">
                <w:rPr>
                  <w:sz w:val="18"/>
                  <w:szCs w:val="18"/>
                  <w:highlight w:val="yellow"/>
                  <w:rPrChange w:id="277" w:author="Gavin Thomas Koma" w:date="2023-02-09T13:17:00Z">
                    <w:rPr>
                      <w:sz w:val="18"/>
                      <w:szCs w:val="18"/>
                    </w:rPr>
                  </w:rPrChange>
                </w:rPr>
                <w:t>36</w:t>
              </w:r>
            </w:ins>
            <w:ins w:id="278" w:author="Gavin Thomas Koma" w:date="2023-02-12T12:02:00Z">
              <w:r w:rsidR="00523D16">
                <w:rPr>
                  <w:sz w:val="18"/>
                  <w:szCs w:val="18"/>
                  <w:highlight w:val="yellow"/>
                </w:rPr>
                <w:t>.</w:t>
              </w:r>
            </w:ins>
            <w:ins w:id="279" w:author="Gavin Thomas Koma" w:date="2023-02-09T13:14:00Z">
              <w:r w:rsidRPr="00A36076">
                <w:rPr>
                  <w:sz w:val="18"/>
                  <w:szCs w:val="18"/>
                  <w:highlight w:val="yellow"/>
                  <w:rPrChange w:id="280" w:author="Gavin Thomas Koma" w:date="2023-02-09T13:17:00Z">
                    <w:rPr>
                      <w:sz w:val="18"/>
                      <w:szCs w:val="18"/>
                    </w:rPr>
                  </w:rPrChange>
                </w:rPr>
                <w:t>07</w:t>
              </w:r>
            </w:ins>
          </w:p>
        </w:tc>
        <w:tc>
          <w:tcPr>
            <w:tcW w:w="777" w:type="pct"/>
            <w:shd w:val="clear" w:color="auto" w:fill="auto"/>
            <w:noWrap/>
            <w:tcMar>
              <w:top w:w="29" w:type="dxa"/>
              <w:left w:w="58" w:type="dxa"/>
              <w:bottom w:w="29" w:type="dxa"/>
              <w:right w:w="58" w:type="dxa"/>
            </w:tcMar>
            <w:vAlign w:val="center"/>
            <w:tcPrChange w:id="281" w:author="Gavin Thomas Koma" w:date="2023-02-11T22:52:00Z">
              <w:tcPr>
                <w:tcW w:w="778" w:type="pct"/>
                <w:shd w:val="clear" w:color="auto" w:fill="auto"/>
                <w:noWrap/>
                <w:tcMar>
                  <w:top w:w="29" w:type="dxa"/>
                  <w:left w:w="58" w:type="dxa"/>
                  <w:bottom w:w="29" w:type="dxa"/>
                  <w:right w:w="58" w:type="dxa"/>
                </w:tcMar>
                <w:vAlign w:val="center"/>
              </w:tcPr>
            </w:tcPrChange>
          </w:tcPr>
          <w:p w14:paraId="7D03AE7E" w14:textId="25B1A3AC" w:rsidR="00A36076" w:rsidRPr="00A36076" w:rsidRDefault="00A36076" w:rsidP="00C12CC7">
            <w:pPr>
              <w:spacing w:after="0"/>
              <w:jc w:val="right"/>
              <w:rPr>
                <w:ins w:id="282" w:author="Gavin Thomas Koma" w:date="2023-02-09T13:14:00Z"/>
                <w:sz w:val="18"/>
                <w:szCs w:val="18"/>
                <w:highlight w:val="yellow"/>
                <w:rPrChange w:id="283" w:author="Gavin Thomas Koma" w:date="2023-02-09T13:17:00Z">
                  <w:rPr>
                    <w:ins w:id="284" w:author="Gavin Thomas Koma" w:date="2023-02-09T13:14:00Z"/>
                    <w:sz w:val="18"/>
                    <w:szCs w:val="18"/>
                  </w:rPr>
                </w:rPrChange>
              </w:rPr>
            </w:pPr>
            <w:ins w:id="285" w:author="Gavin Thomas Koma" w:date="2023-02-09T13:14:00Z">
              <w:r w:rsidRPr="00A36076">
                <w:rPr>
                  <w:sz w:val="18"/>
                  <w:szCs w:val="18"/>
                  <w:highlight w:val="yellow"/>
                  <w:rPrChange w:id="286" w:author="Gavin Thomas Koma" w:date="2023-02-09T13:17:00Z">
                    <w:rPr>
                      <w:sz w:val="18"/>
                      <w:szCs w:val="18"/>
                    </w:rPr>
                  </w:rPrChange>
                </w:rPr>
                <w:t>35</w:t>
              </w:r>
            </w:ins>
            <w:ins w:id="287" w:author="Gavin Thomas Koma" w:date="2023-02-12T12:03:00Z">
              <w:r w:rsidR="00523D16">
                <w:rPr>
                  <w:sz w:val="18"/>
                  <w:szCs w:val="18"/>
                  <w:highlight w:val="yellow"/>
                </w:rPr>
                <w:t>.</w:t>
              </w:r>
            </w:ins>
            <w:ins w:id="288" w:author="Gavin Thomas Koma" w:date="2023-02-09T13:14:00Z">
              <w:r w:rsidRPr="00A36076">
                <w:rPr>
                  <w:sz w:val="18"/>
                  <w:szCs w:val="18"/>
                  <w:highlight w:val="yellow"/>
                  <w:rPrChange w:id="289" w:author="Gavin Thomas Koma" w:date="2023-02-09T13:17:00Z">
                    <w:rPr>
                      <w:sz w:val="18"/>
                      <w:szCs w:val="18"/>
                    </w:rPr>
                  </w:rPrChange>
                </w:rPr>
                <w:t>98</w:t>
              </w:r>
            </w:ins>
          </w:p>
        </w:tc>
        <w:tc>
          <w:tcPr>
            <w:tcW w:w="777" w:type="pct"/>
            <w:tcMar>
              <w:top w:w="29" w:type="dxa"/>
              <w:left w:w="58" w:type="dxa"/>
              <w:bottom w:w="29" w:type="dxa"/>
              <w:right w:w="58" w:type="dxa"/>
            </w:tcMar>
            <w:vAlign w:val="center"/>
            <w:tcPrChange w:id="290" w:author="Gavin Thomas Koma" w:date="2023-02-11T22:52:00Z">
              <w:tcPr>
                <w:tcW w:w="778" w:type="pct"/>
                <w:tcMar>
                  <w:top w:w="29" w:type="dxa"/>
                  <w:left w:w="58" w:type="dxa"/>
                  <w:bottom w:w="29" w:type="dxa"/>
                  <w:right w:w="58" w:type="dxa"/>
                </w:tcMar>
                <w:vAlign w:val="center"/>
              </w:tcPr>
            </w:tcPrChange>
          </w:tcPr>
          <w:p w14:paraId="114A1C2D" w14:textId="1E0ADFF1" w:rsidR="00A36076" w:rsidRPr="00A36076" w:rsidRDefault="00A36076" w:rsidP="00C12CC7">
            <w:pPr>
              <w:spacing w:after="0"/>
              <w:jc w:val="right"/>
              <w:rPr>
                <w:ins w:id="291" w:author="Gavin Thomas Koma" w:date="2023-02-09T13:14:00Z"/>
                <w:sz w:val="18"/>
                <w:szCs w:val="18"/>
                <w:highlight w:val="yellow"/>
                <w:rPrChange w:id="292" w:author="Gavin Thomas Koma" w:date="2023-02-09T13:17:00Z">
                  <w:rPr>
                    <w:ins w:id="293" w:author="Gavin Thomas Koma" w:date="2023-02-09T13:14:00Z"/>
                    <w:sz w:val="18"/>
                    <w:szCs w:val="18"/>
                  </w:rPr>
                </w:rPrChange>
              </w:rPr>
            </w:pPr>
            <w:ins w:id="294" w:author="Gavin Thomas Koma" w:date="2023-02-09T13:14:00Z">
              <w:r w:rsidRPr="00A36076">
                <w:rPr>
                  <w:sz w:val="18"/>
                  <w:szCs w:val="18"/>
                  <w:highlight w:val="yellow"/>
                  <w:rPrChange w:id="295" w:author="Gavin Thomas Koma" w:date="2023-02-09T13:17:00Z">
                    <w:rPr>
                      <w:sz w:val="18"/>
                      <w:szCs w:val="18"/>
                    </w:rPr>
                  </w:rPrChange>
                </w:rPr>
                <w:t>33</w:t>
              </w:r>
            </w:ins>
            <w:ins w:id="296" w:author="Gavin Thomas Koma" w:date="2023-02-12T12:03:00Z">
              <w:r w:rsidR="00523D16">
                <w:rPr>
                  <w:sz w:val="18"/>
                  <w:szCs w:val="18"/>
                  <w:highlight w:val="yellow"/>
                </w:rPr>
                <w:t>.</w:t>
              </w:r>
            </w:ins>
            <w:ins w:id="297" w:author="Gavin Thomas Koma" w:date="2023-02-09T13:14:00Z">
              <w:r w:rsidRPr="00A36076">
                <w:rPr>
                  <w:sz w:val="18"/>
                  <w:szCs w:val="18"/>
                  <w:highlight w:val="yellow"/>
                  <w:rPrChange w:id="298" w:author="Gavin Thomas Koma" w:date="2023-02-09T13:17:00Z">
                    <w:rPr>
                      <w:sz w:val="18"/>
                      <w:szCs w:val="18"/>
                    </w:rPr>
                  </w:rPrChange>
                </w:rPr>
                <w:t>01</w:t>
              </w:r>
            </w:ins>
          </w:p>
        </w:tc>
      </w:tr>
      <w:tr w:rsidR="00A36076" w:rsidRPr="007D67D1" w14:paraId="6CD95028" w14:textId="77777777" w:rsidTr="008514CA">
        <w:trPr>
          <w:trHeight w:val="215"/>
          <w:jc w:val="center"/>
          <w:ins w:id="299" w:author="Gavin Thomas Koma" w:date="2023-02-09T13:14:00Z"/>
          <w:trPrChange w:id="300"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301" w:author="Gavin Thomas Koma" w:date="2023-02-11T22:52:00Z">
              <w:tcPr>
                <w:tcW w:w="361" w:type="pct"/>
                <w:vMerge/>
                <w:shd w:val="clear" w:color="auto" w:fill="auto"/>
                <w:noWrap/>
                <w:tcMar>
                  <w:top w:w="29" w:type="dxa"/>
                  <w:left w:w="58" w:type="dxa"/>
                  <w:bottom w:w="29" w:type="dxa"/>
                  <w:right w:w="58" w:type="dxa"/>
                </w:tcMar>
              </w:tcPr>
            </w:tcPrChange>
          </w:tcPr>
          <w:p w14:paraId="01A4FBEA" w14:textId="77777777" w:rsidR="00A36076" w:rsidRPr="000D0208" w:rsidRDefault="00A36076" w:rsidP="00C12CC7">
            <w:pPr>
              <w:spacing w:after="0"/>
              <w:jc w:val="center"/>
              <w:rPr>
                <w:ins w:id="302" w:author="Gavin Thomas Koma" w:date="2023-02-09T13:14:00Z"/>
                <w:color w:val="000000"/>
                <w:sz w:val="18"/>
                <w:szCs w:val="18"/>
              </w:rPr>
            </w:pPr>
          </w:p>
        </w:tc>
        <w:tc>
          <w:tcPr>
            <w:tcW w:w="968" w:type="pct"/>
            <w:tcMar>
              <w:top w:w="29" w:type="dxa"/>
              <w:left w:w="58" w:type="dxa"/>
              <w:bottom w:w="29" w:type="dxa"/>
              <w:right w:w="58" w:type="dxa"/>
            </w:tcMar>
            <w:tcPrChange w:id="303" w:author="Gavin Thomas Koma" w:date="2023-02-11T22:52:00Z">
              <w:tcPr>
                <w:tcW w:w="967" w:type="pct"/>
                <w:tcMar>
                  <w:top w:w="29" w:type="dxa"/>
                  <w:left w:w="58" w:type="dxa"/>
                  <w:bottom w:w="29" w:type="dxa"/>
                  <w:right w:w="58" w:type="dxa"/>
                </w:tcMar>
              </w:tcPr>
            </w:tcPrChange>
          </w:tcPr>
          <w:p w14:paraId="3160F8BB" w14:textId="77777777" w:rsidR="00A36076" w:rsidRDefault="00A36076" w:rsidP="00C12CC7">
            <w:pPr>
              <w:spacing w:after="0"/>
              <w:jc w:val="center"/>
              <w:rPr>
                <w:ins w:id="304" w:author="Gavin Thomas Koma" w:date="2023-02-09T13:14:00Z"/>
                <w:color w:val="000000"/>
                <w:sz w:val="18"/>
                <w:szCs w:val="18"/>
              </w:rPr>
            </w:pPr>
            <w:ins w:id="305" w:author="Gavin Thomas Koma" w:date="2023-02-09T13:14:00Z">
              <w:r>
                <w:rPr>
                  <w:color w:val="000000"/>
                  <w:sz w:val="18"/>
                  <w:szCs w:val="18"/>
                </w:rPr>
                <w:t>QDA</w:t>
              </w:r>
            </w:ins>
          </w:p>
        </w:tc>
        <w:tc>
          <w:tcPr>
            <w:tcW w:w="1339" w:type="pct"/>
            <w:tcPrChange w:id="306" w:author="Gavin Thomas Koma" w:date="2023-02-11T22:52:00Z">
              <w:tcPr>
                <w:tcW w:w="1337" w:type="pct"/>
              </w:tcPr>
            </w:tcPrChange>
          </w:tcPr>
          <w:p w14:paraId="7032E4AA" w14:textId="77777777" w:rsidR="00A36076" w:rsidRDefault="00A36076" w:rsidP="00C12CC7">
            <w:pPr>
              <w:spacing w:after="0"/>
              <w:jc w:val="center"/>
              <w:rPr>
                <w:ins w:id="307" w:author="Gavin Thomas Koma" w:date="2023-02-09T13:14:00Z"/>
                <w:sz w:val="18"/>
                <w:szCs w:val="18"/>
              </w:rPr>
            </w:pPr>
            <w:ins w:id="308"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309" w:author="Gavin Thomas Koma" w:date="2023-02-11T22:52:00Z">
              <w:tcPr>
                <w:tcW w:w="778" w:type="pct"/>
                <w:shd w:val="clear" w:color="auto" w:fill="auto"/>
                <w:noWrap/>
                <w:tcMar>
                  <w:top w:w="29" w:type="dxa"/>
                  <w:left w:w="58" w:type="dxa"/>
                  <w:bottom w:w="29" w:type="dxa"/>
                  <w:right w:w="58" w:type="dxa"/>
                </w:tcMar>
                <w:vAlign w:val="center"/>
              </w:tcPr>
            </w:tcPrChange>
          </w:tcPr>
          <w:p w14:paraId="6B7B4514" w14:textId="79DA6495" w:rsidR="00A36076" w:rsidRPr="00A36076" w:rsidRDefault="00A36076" w:rsidP="00C12CC7">
            <w:pPr>
              <w:spacing w:after="0"/>
              <w:jc w:val="right"/>
              <w:rPr>
                <w:ins w:id="310" w:author="Gavin Thomas Koma" w:date="2023-02-09T13:14:00Z"/>
                <w:sz w:val="18"/>
                <w:szCs w:val="18"/>
                <w:highlight w:val="yellow"/>
                <w:rPrChange w:id="311" w:author="Gavin Thomas Koma" w:date="2023-02-09T13:17:00Z">
                  <w:rPr>
                    <w:ins w:id="312" w:author="Gavin Thomas Koma" w:date="2023-02-09T13:14:00Z"/>
                    <w:sz w:val="18"/>
                    <w:szCs w:val="18"/>
                  </w:rPr>
                </w:rPrChange>
              </w:rPr>
            </w:pPr>
            <w:ins w:id="313" w:author="Gavin Thomas Koma" w:date="2023-02-09T13:14:00Z">
              <w:r w:rsidRPr="00A36076">
                <w:rPr>
                  <w:sz w:val="18"/>
                  <w:szCs w:val="18"/>
                  <w:highlight w:val="yellow"/>
                  <w:rPrChange w:id="314" w:author="Gavin Thomas Koma" w:date="2023-02-09T13:17:00Z">
                    <w:rPr>
                      <w:sz w:val="18"/>
                      <w:szCs w:val="18"/>
                    </w:rPr>
                  </w:rPrChange>
                </w:rPr>
                <w:t>49</w:t>
              </w:r>
            </w:ins>
            <w:ins w:id="315" w:author="Gavin Thomas Koma" w:date="2023-02-12T12:02:00Z">
              <w:r w:rsidR="00523D16">
                <w:rPr>
                  <w:sz w:val="18"/>
                  <w:szCs w:val="18"/>
                  <w:highlight w:val="yellow"/>
                </w:rPr>
                <w:t>.</w:t>
              </w:r>
            </w:ins>
            <w:ins w:id="316" w:author="Gavin Thomas Koma" w:date="2023-02-09T13:14:00Z">
              <w:r w:rsidRPr="00A36076">
                <w:rPr>
                  <w:sz w:val="18"/>
                  <w:szCs w:val="18"/>
                  <w:highlight w:val="yellow"/>
                  <w:rPrChange w:id="317" w:author="Gavin Thomas Koma" w:date="2023-02-09T13:17:00Z">
                    <w:rPr>
                      <w:sz w:val="18"/>
                      <w:szCs w:val="18"/>
                    </w:rPr>
                  </w:rPrChange>
                </w:rPr>
                <w:t>93</w:t>
              </w:r>
            </w:ins>
          </w:p>
        </w:tc>
        <w:tc>
          <w:tcPr>
            <w:tcW w:w="777" w:type="pct"/>
            <w:shd w:val="clear" w:color="auto" w:fill="auto"/>
            <w:noWrap/>
            <w:tcMar>
              <w:top w:w="29" w:type="dxa"/>
              <w:left w:w="58" w:type="dxa"/>
              <w:bottom w:w="29" w:type="dxa"/>
              <w:right w:w="58" w:type="dxa"/>
            </w:tcMar>
            <w:vAlign w:val="center"/>
            <w:tcPrChange w:id="318" w:author="Gavin Thomas Koma" w:date="2023-02-11T22:52:00Z">
              <w:tcPr>
                <w:tcW w:w="778" w:type="pct"/>
                <w:shd w:val="clear" w:color="auto" w:fill="auto"/>
                <w:noWrap/>
                <w:tcMar>
                  <w:top w:w="29" w:type="dxa"/>
                  <w:left w:w="58" w:type="dxa"/>
                  <w:bottom w:w="29" w:type="dxa"/>
                  <w:right w:w="58" w:type="dxa"/>
                </w:tcMar>
                <w:vAlign w:val="center"/>
              </w:tcPr>
            </w:tcPrChange>
          </w:tcPr>
          <w:p w14:paraId="73160779" w14:textId="71C00675" w:rsidR="00A36076" w:rsidRPr="00A36076" w:rsidRDefault="00A36076" w:rsidP="00C12CC7">
            <w:pPr>
              <w:spacing w:after="0"/>
              <w:jc w:val="right"/>
              <w:rPr>
                <w:ins w:id="319" w:author="Gavin Thomas Koma" w:date="2023-02-09T13:14:00Z"/>
                <w:sz w:val="18"/>
                <w:szCs w:val="18"/>
                <w:highlight w:val="yellow"/>
                <w:rPrChange w:id="320" w:author="Gavin Thomas Koma" w:date="2023-02-09T13:17:00Z">
                  <w:rPr>
                    <w:ins w:id="321" w:author="Gavin Thomas Koma" w:date="2023-02-09T13:14:00Z"/>
                    <w:sz w:val="18"/>
                    <w:szCs w:val="18"/>
                  </w:rPr>
                </w:rPrChange>
              </w:rPr>
            </w:pPr>
            <w:ins w:id="322" w:author="Gavin Thomas Koma" w:date="2023-02-09T13:14:00Z">
              <w:r w:rsidRPr="00A36076">
                <w:rPr>
                  <w:sz w:val="18"/>
                  <w:szCs w:val="18"/>
                  <w:highlight w:val="yellow"/>
                  <w:rPrChange w:id="323" w:author="Gavin Thomas Koma" w:date="2023-02-09T13:17:00Z">
                    <w:rPr>
                      <w:sz w:val="18"/>
                      <w:szCs w:val="18"/>
                    </w:rPr>
                  </w:rPrChange>
                </w:rPr>
                <w:t>49</w:t>
              </w:r>
            </w:ins>
            <w:ins w:id="324" w:author="Gavin Thomas Koma" w:date="2023-02-12T12:03:00Z">
              <w:r w:rsidR="00523D16">
                <w:rPr>
                  <w:sz w:val="18"/>
                  <w:szCs w:val="18"/>
                  <w:highlight w:val="yellow"/>
                </w:rPr>
                <w:t>.</w:t>
              </w:r>
            </w:ins>
            <w:ins w:id="325" w:author="Gavin Thomas Koma" w:date="2023-02-09T13:14:00Z">
              <w:r w:rsidRPr="00A36076">
                <w:rPr>
                  <w:sz w:val="18"/>
                  <w:szCs w:val="18"/>
                  <w:highlight w:val="yellow"/>
                  <w:rPrChange w:id="326" w:author="Gavin Thomas Koma" w:date="2023-02-09T13:17:00Z">
                    <w:rPr>
                      <w:sz w:val="18"/>
                      <w:szCs w:val="18"/>
                    </w:rPr>
                  </w:rPrChange>
                </w:rPr>
                <w:t>92</w:t>
              </w:r>
            </w:ins>
          </w:p>
        </w:tc>
        <w:tc>
          <w:tcPr>
            <w:tcW w:w="777" w:type="pct"/>
            <w:tcMar>
              <w:top w:w="29" w:type="dxa"/>
              <w:left w:w="58" w:type="dxa"/>
              <w:bottom w:w="29" w:type="dxa"/>
              <w:right w:w="58" w:type="dxa"/>
            </w:tcMar>
            <w:vAlign w:val="center"/>
            <w:tcPrChange w:id="327" w:author="Gavin Thomas Koma" w:date="2023-02-11T22:52:00Z">
              <w:tcPr>
                <w:tcW w:w="778" w:type="pct"/>
                <w:tcMar>
                  <w:top w:w="29" w:type="dxa"/>
                  <w:left w:w="58" w:type="dxa"/>
                  <w:bottom w:w="29" w:type="dxa"/>
                  <w:right w:w="58" w:type="dxa"/>
                </w:tcMar>
                <w:vAlign w:val="center"/>
              </w:tcPr>
            </w:tcPrChange>
          </w:tcPr>
          <w:p w14:paraId="2F29ACDC" w14:textId="5DDDE4DF" w:rsidR="00A36076" w:rsidRPr="00A36076" w:rsidRDefault="00A36076" w:rsidP="00C12CC7">
            <w:pPr>
              <w:spacing w:after="0"/>
              <w:jc w:val="right"/>
              <w:rPr>
                <w:ins w:id="328" w:author="Gavin Thomas Koma" w:date="2023-02-09T13:14:00Z"/>
                <w:sz w:val="18"/>
                <w:szCs w:val="18"/>
                <w:highlight w:val="yellow"/>
                <w:rPrChange w:id="329" w:author="Gavin Thomas Koma" w:date="2023-02-09T13:17:00Z">
                  <w:rPr>
                    <w:ins w:id="330" w:author="Gavin Thomas Koma" w:date="2023-02-09T13:14:00Z"/>
                    <w:sz w:val="18"/>
                    <w:szCs w:val="18"/>
                  </w:rPr>
                </w:rPrChange>
              </w:rPr>
            </w:pPr>
            <w:ins w:id="331" w:author="Gavin Thomas Koma" w:date="2023-02-09T13:14:00Z">
              <w:r w:rsidRPr="00A36076">
                <w:rPr>
                  <w:sz w:val="18"/>
                  <w:szCs w:val="18"/>
                  <w:highlight w:val="yellow"/>
                  <w:rPrChange w:id="332" w:author="Gavin Thomas Koma" w:date="2023-02-09T13:17:00Z">
                    <w:rPr>
                      <w:sz w:val="18"/>
                      <w:szCs w:val="18"/>
                    </w:rPr>
                  </w:rPrChange>
                </w:rPr>
                <w:t>46</w:t>
              </w:r>
            </w:ins>
            <w:ins w:id="333" w:author="Gavin Thomas Koma" w:date="2023-02-12T12:03:00Z">
              <w:r w:rsidR="00523D16">
                <w:rPr>
                  <w:sz w:val="18"/>
                  <w:szCs w:val="18"/>
                  <w:highlight w:val="yellow"/>
                </w:rPr>
                <w:t>.</w:t>
              </w:r>
            </w:ins>
            <w:ins w:id="334" w:author="Gavin Thomas Koma" w:date="2023-02-09T13:14:00Z">
              <w:r w:rsidRPr="00A36076">
                <w:rPr>
                  <w:sz w:val="18"/>
                  <w:szCs w:val="18"/>
                  <w:highlight w:val="yellow"/>
                  <w:rPrChange w:id="335" w:author="Gavin Thomas Koma" w:date="2023-02-09T13:17:00Z">
                    <w:rPr>
                      <w:sz w:val="18"/>
                      <w:szCs w:val="18"/>
                    </w:rPr>
                  </w:rPrChange>
                </w:rPr>
                <w:t>33</w:t>
              </w:r>
            </w:ins>
          </w:p>
        </w:tc>
      </w:tr>
      <w:tr w:rsidR="00A36076" w:rsidRPr="007D67D1" w14:paraId="6604DEC1" w14:textId="77777777" w:rsidTr="008514CA">
        <w:trPr>
          <w:trHeight w:val="215"/>
          <w:jc w:val="center"/>
          <w:ins w:id="336" w:author="Gavin Thomas Koma" w:date="2023-02-09T13:14:00Z"/>
          <w:trPrChange w:id="337" w:author="Gavin Thomas Koma" w:date="2023-02-11T22:52:00Z">
            <w:trPr>
              <w:trHeight w:val="159"/>
              <w:jc w:val="center"/>
            </w:trPr>
          </w:trPrChange>
        </w:trPr>
        <w:tc>
          <w:tcPr>
            <w:tcW w:w="363" w:type="pct"/>
            <w:vMerge/>
            <w:shd w:val="clear" w:color="auto" w:fill="auto"/>
            <w:noWrap/>
            <w:tcMar>
              <w:top w:w="29" w:type="dxa"/>
              <w:left w:w="58" w:type="dxa"/>
              <w:bottom w:w="29" w:type="dxa"/>
              <w:right w:w="58" w:type="dxa"/>
            </w:tcMar>
            <w:tcPrChange w:id="338" w:author="Gavin Thomas Koma" w:date="2023-02-11T22:52:00Z">
              <w:tcPr>
                <w:tcW w:w="361" w:type="pct"/>
                <w:vMerge/>
                <w:shd w:val="clear" w:color="auto" w:fill="auto"/>
                <w:noWrap/>
                <w:tcMar>
                  <w:top w:w="29" w:type="dxa"/>
                  <w:left w:w="58" w:type="dxa"/>
                  <w:bottom w:w="29" w:type="dxa"/>
                  <w:right w:w="58" w:type="dxa"/>
                </w:tcMar>
              </w:tcPr>
            </w:tcPrChange>
          </w:tcPr>
          <w:p w14:paraId="67E4FF5F" w14:textId="77777777" w:rsidR="00A36076" w:rsidRPr="000D0208" w:rsidRDefault="00A36076" w:rsidP="00C12CC7">
            <w:pPr>
              <w:spacing w:after="0"/>
              <w:jc w:val="center"/>
              <w:rPr>
                <w:ins w:id="339" w:author="Gavin Thomas Koma" w:date="2023-02-09T13:14:00Z"/>
                <w:color w:val="000000"/>
                <w:sz w:val="18"/>
                <w:szCs w:val="18"/>
              </w:rPr>
            </w:pPr>
          </w:p>
        </w:tc>
        <w:tc>
          <w:tcPr>
            <w:tcW w:w="968" w:type="pct"/>
            <w:tcMar>
              <w:top w:w="29" w:type="dxa"/>
              <w:left w:w="58" w:type="dxa"/>
              <w:bottom w:w="29" w:type="dxa"/>
              <w:right w:w="58" w:type="dxa"/>
            </w:tcMar>
            <w:tcPrChange w:id="340" w:author="Gavin Thomas Koma" w:date="2023-02-11T22:52:00Z">
              <w:tcPr>
                <w:tcW w:w="967" w:type="pct"/>
                <w:tcMar>
                  <w:top w:w="29" w:type="dxa"/>
                  <w:left w:w="58" w:type="dxa"/>
                  <w:bottom w:w="29" w:type="dxa"/>
                  <w:right w:w="58" w:type="dxa"/>
                </w:tcMar>
              </w:tcPr>
            </w:tcPrChange>
          </w:tcPr>
          <w:p w14:paraId="5725CEA1" w14:textId="77777777" w:rsidR="00A36076" w:rsidRDefault="00A36076" w:rsidP="00C12CC7">
            <w:pPr>
              <w:spacing w:after="0"/>
              <w:jc w:val="center"/>
              <w:rPr>
                <w:ins w:id="341" w:author="Gavin Thomas Koma" w:date="2023-02-09T13:14:00Z"/>
                <w:color w:val="000000"/>
                <w:sz w:val="18"/>
                <w:szCs w:val="18"/>
              </w:rPr>
            </w:pPr>
            <w:ins w:id="342" w:author="Gavin Thomas Koma" w:date="2023-02-09T13:14:00Z">
              <w:r>
                <w:rPr>
                  <w:color w:val="000000"/>
                  <w:sz w:val="18"/>
                  <w:szCs w:val="18"/>
                </w:rPr>
                <w:t>LDA</w:t>
              </w:r>
            </w:ins>
          </w:p>
        </w:tc>
        <w:tc>
          <w:tcPr>
            <w:tcW w:w="1339" w:type="pct"/>
            <w:tcPrChange w:id="343" w:author="Gavin Thomas Koma" w:date="2023-02-11T22:52:00Z">
              <w:tcPr>
                <w:tcW w:w="1337" w:type="pct"/>
              </w:tcPr>
            </w:tcPrChange>
          </w:tcPr>
          <w:p w14:paraId="6074DEA3" w14:textId="77777777" w:rsidR="00A36076" w:rsidRDefault="00A36076" w:rsidP="00C12CC7">
            <w:pPr>
              <w:spacing w:after="0"/>
              <w:jc w:val="center"/>
              <w:rPr>
                <w:ins w:id="344" w:author="Gavin Thomas Koma" w:date="2023-02-09T13:14:00Z"/>
                <w:sz w:val="18"/>
                <w:szCs w:val="18"/>
              </w:rPr>
            </w:pPr>
            <w:ins w:id="345"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346" w:author="Gavin Thomas Koma" w:date="2023-02-11T22:52:00Z">
              <w:tcPr>
                <w:tcW w:w="778" w:type="pct"/>
                <w:shd w:val="clear" w:color="auto" w:fill="auto"/>
                <w:noWrap/>
                <w:tcMar>
                  <w:top w:w="29" w:type="dxa"/>
                  <w:left w:w="58" w:type="dxa"/>
                  <w:bottom w:w="29" w:type="dxa"/>
                  <w:right w:w="58" w:type="dxa"/>
                </w:tcMar>
                <w:vAlign w:val="center"/>
              </w:tcPr>
            </w:tcPrChange>
          </w:tcPr>
          <w:p w14:paraId="7E8DFF7C" w14:textId="24B55363" w:rsidR="00A36076" w:rsidRPr="00A36076" w:rsidRDefault="00A36076" w:rsidP="00C12CC7">
            <w:pPr>
              <w:spacing w:after="0"/>
              <w:jc w:val="right"/>
              <w:rPr>
                <w:ins w:id="347" w:author="Gavin Thomas Koma" w:date="2023-02-09T13:14:00Z"/>
                <w:sz w:val="18"/>
                <w:szCs w:val="18"/>
                <w:highlight w:val="yellow"/>
                <w:rPrChange w:id="348" w:author="Gavin Thomas Koma" w:date="2023-02-09T13:17:00Z">
                  <w:rPr>
                    <w:ins w:id="349" w:author="Gavin Thomas Koma" w:date="2023-02-09T13:14:00Z"/>
                    <w:sz w:val="18"/>
                    <w:szCs w:val="18"/>
                  </w:rPr>
                </w:rPrChange>
              </w:rPr>
            </w:pPr>
            <w:ins w:id="350" w:author="Gavin Thomas Koma" w:date="2023-02-09T13:14:00Z">
              <w:r w:rsidRPr="00A36076">
                <w:rPr>
                  <w:sz w:val="18"/>
                  <w:szCs w:val="18"/>
                  <w:highlight w:val="yellow"/>
                  <w:rPrChange w:id="351" w:author="Gavin Thomas Koma" w:date="2023-02-09T13:17:00Z">
                    <w:rPr>
                      <w:sz w:val="18"/>
                      <w:szCs w:val="18"/>
                    </w:rPr>
                  </w:rPrChange>
                </w:rPr>
                <w:t>36</w:t>
              </w:r>
            </w:ins>
            <w:ins w:id="352" w:author="Gavin Thomas Koma" w:date="2023-02-12T12:02:00Z">
              <w:r w:rsidR="00523D16">
                <w:rPr>
                  <w:sz w:val="18"/>
                  <w:szCs w:val="18"/>
                  <w:highlight w:val="yellow"/>
                </w:rPr>
                <w:t>.</w:t>
              </w:r>
            </w:ins>
            <w:ins w:id="353" w:author="Gavin Thomas Koma" w:date="2023-02-09T13:14:00Z">
              <w:r w:rsidRPr="00A36076">
                <w:rPr>
                  <w:sz w:val="18"/>
                  <w:szCs w:val="18"/>
                  <w:highlight w:val="yellow"/>
                  <w:rPrChange w:id="354" w:author="Gavin Thomas Koma" w:date="2023-02-09T13:17:00Z">
                    <w:rPr>
                      <w:sz w:val="18"/>
                      <w:szCs w:val="18"/>
                    </w:rPr>
                  </w:rPrChange>
                </w:rPr>
                <w:t>10</w:t>
              </w:r>
            </w:ins>
          </w:p>
        </w:tc>
        <w:tc>
          <w:tcPr>
            <w:tcW w:w="777" w:type="pct"/>
            <w:shd w:val="clear" w:color="auto" w:fill="auto"/>
            <w:noWrap/>
            <w:tcMar>
              <w:top w:w="29" w:type="dxa"/>
              <w:left w:w="58" w:type="dxa"/>
              <w:bottom w:w="29" w:type="dxa"/>
              <w:right w:w="58" w:type="dxa"/>
            </w:tcMar>
            <w:vAlign w:val="center"/>
            <w:tcPrChange w:id="355" w:author="Gavin Thomas Koma" w:date="2023-02-11T22:52:00Z">
              <w:tcPr>
                <w:tcW w:w="778" w:type="pct"/>
                <w:shd w:val="clear" w:color="auto" w:fill="auto"/>
                <w:noWrap/>
                <w:tcMar>
                  <w:top w:w="29" w:type="dxa"/>
                  <w:left w:w="58" w:type="dxa"/>
                  <w:bottom w:w="29" w:type="dxa"/>
                  <w:right w:w="58" w:type="dxa"/>
                </w:tcMar>
                <w:vAlign w:val="center"/>
              </w:tcPr>
            </w:tcPrChange>
          </w:tcPr>
          <w:p w14:paraId="288F23F2" w14:textId="1797D768" w:rsidR="00A36076" w:rsidRPr="00A36076" w:rsidRDefault="00A36076" w:rsidP="00C12CC7">
            <w:pPr>
              <w:spacing w:after="0"/>
              <w:jc w:val="right"/>
              <w:rPr>
                <w:ins w:id="356" w:author="Gavin Thomas Koma" w:date="2023-02-09T13:14:00Z"/>
                <w:sz w:val="18"/>
                <w:szCs w:val="18"/>
                <w:highlight w:val="yellow"/>
                <w:rPrChange w:id="357" w:author="Gavin Thomas Koma" w:date="2023-02-09T13:17:00Z">
                  <w:rPr>
                    <w:ins w:id="358" w:author="Gavin Thomas Koma" w:date="2023-02-09T13:14:00Z"/>
                    <w:sz w:val="18"/>
                    <w:szCs w:val="18"/>
                  </w:rPr>
                </w:rPrChange>
              </w:rPr>
            </w:pPr>
            <w:ins w:id="359" w:author="Gavin Thomas Koma" w:date="2023-02-09T13:14:00Z">
              <w:r w:rsidRPr="00A36076">
                <w:rPr>
                  <w:sz w:val="18"/>
                  <w:szCs w:val="18"/>
                  <w:highlight w:val="yellow"/>
                  <w:rPrChange w:id="360" w:author="Gavin Thomas Koma" w:date="2023-02-09T13:17:00Z">
                    <w:rPr>
                      <w:sz w:val="18"/>
                      <w:szCs w:val="18"/>
                    </w:rPr>
                  </w:rPrChange>
                </w:rPr>
                <w:t>36</w:t>
              </w:r>
            </w:ins>
            <w:ins w:id="361" w:author="Gavin Thomas Koma" w:date="2023-02-12T12:03:00Z">
              <w:r w:rsidR="00523D16">
                <w:rPr>
                  <w:sz w:val="18"/>
                  <w:szCs w:val="18"/>
                  <w:highlight w:val="yellow"/>
                </w:rPr>
                <w:t>.</w:t>
              </w:r>
            </w:ins>
            <w:ins w:id="362" w:author="Gavin Thomas Koma" w:date="2023-02-09T13:14:00Z">
              <w:r w:rsidRPr="00A36076">
                <w:rPr>
                  <w:sz w:val="18"/>
                  <w:szCs w:val="18"/>
                  <w:highlight w:val="yellow"/>
                  <w:rPrChange w:id="363" w:author="Gavin Thomas Koma" w:date="2023-02-09T13:17:00Z">
                    <w:rPr>
                      <w:sz w:val="18"/>
                      <w:szCs w:val="18"/>
                    </w:rPr>
                  </w:rPrChange>
                </w:rPr>
                <w:t>08</w:t>
              </w:r>
            </w:ins>
          </w:p>
        </w:tc>
        <w:tc>
          <w:tcPr>
            <w:tcW w:w="777" w:type="pct"/>
            <w:tcMar>
              <w:top w:w="29" w:type="dxa"/>
              <w:left w:w="58" w:type="dxa"/>
              <w:bottom w:w="29" w:type="dxa"/>
              <w:right w:w="58" w:type="dxa"/>
            </w:tcMar>
            <w:vAlign w:val="center"/>
            <w:tcPrChange w:id="364" w:author="Gavin Thomas Koma" w:date="2023-02-11T22:52:00Z">
              <w:tcPr>
                <w:tcW w:w="778" w:type="pct"/>
                <w:tcMar>
                  <w:top w:w="29" w:type="dxa"/>
                  <w:left w:w="58" w:type="dxa"/>
                  <w:bottom w:w="29" w:type="dxa"/>
                  <w:right w:w="58" w:type="dxa"/>
                </w:tcMar>
                <w:vAlign w:val="center"/>
              </w:tcPr>
            </w:tcPrChange>
          </w:tcPr>
          <w:p w14:paraId="1662C3F9" w14:textId="70BE84D6" w:rsidR="00A36076" w:rsidRPr="00A36076" w:rsidRDefault="00A36076" w:rsidP="00C12CC7">
            <w:pPr>
              <w:spacing w:after="0"/>
              <w:jc w:val="right"/>
              <w:rPr>
                <w:ins w:id="365" w:author="Gavin Thomas Koma" w:date="2023-02-09T13:14:00Z"/>
                <w:sz w:val="18"/>
                <w:szCs w:val="18"/>
                <w:highlight w:val="yellow"/>
                <w:rPrChange w:id="366" w:author="Gavin Thomas Koma" w:date="2023-02-09T13:17:00Z">
                  <w:rPr>
                    <w:ins w:id="367" w:author="Gavin Thomas Koma" w:date="2023-02-09T13:14:00Z"/>
                    <w:sz w:val="18"/>
                    <w:szCs w:val="18"/>
                  </w:rPr>
                </w:rPrChange>
              </w:rPr>
            </w:pPr>
            <w:ins w:id="368" w:author="Gavin Thomas Koma" w:date="2023-02-09T13:14:00Z">
              <w:r w:rsidRPr="00A36076">
                <w:rPr>
                  <w:sz w:val="18"/>
                  <w:szCs w:val="18"/>
                  <w:highlight w:val="yellow"/>
                  <w:rPrChange w:id="369" w:author="Gavin Thomas Koma" w:date="2023-02-09T13:17:00Z">
                    <w:rPr>
                      <w:sz w:val="18"/>
                      <w:szCs w:val="18"/>
                    </w:rPr>
                  </w:rPrChange>
                </w:rPr>
                <w:t>41</w:t>
              </w:r>
            </w:ins>
            <w:ins w:id="370" w:author="Gavin Thomas Koma" w:date="2023-02-12T12:03:00Z">
              <w:r w:rsidR="00523D16">
                <w:rPr>
                  <w:sz w:val="18"/>
                  <w:szCs w:val="18"/>
                  <w:highlight w:val="yellow"/>
                </w:rPr>
                <w:t>.</w:t>
              </w:r>
            </w:ins>
            <w:ins w:id="371" w:author="Gavin Thomas Koma" w:date="2023-02-09T13:14:00Z">
              <w:r w:rsidRPr="00A36076">
                <w:rPr>
                  <w:sz w:val="18"/>
                  <w:szCs w:val="18"/>
                  <w:highlight w:val="yellow"/>
                  <w:rPrChange w:id="372" w:author="Gavin Thomas Koma" w:date="2023-02-09T13:17:00Z">
                    <w:rPr>
                      <w:sz w:val="18"/>
                      <w:szCs w:val="18"/>
                    </w:rPr>
                  </w:rPrChange>
                </w:rPr>
                <w:t>34</w:t>
              </w:r>
            </w:ins>
          </w:p>
        </w:tc>
      </w:tr>
      <w:tr w:rsidR="00A36076" w:rsidRPr="007D67D1" w14:paraId="40E3EA1F" w14:textId="77777777" w:rsidTr="008514CA">
        <w:trPr>
          <w:trHeight w:val="71"/>
          <w:jc w:val="center"/>
          <w:ins w:id="373" w:author="Gavin Thomas Koma" w:date="2023-02-09T13:14:00Z"/>
          <w:trPrChange w:id="374" w:author="Gavin Thomas Koma" w:date="2023-02-11T22:52:00Z">
            <w:trPr>
              <w:trHeight w:val="53"/>
              <w:jc w:val="center"/>
            </w:trPr>
          </w:trPrChange>
        </w:trPr>
        <w:tc>
          <w:tcPr>
            <w:tcW w:w="363" w:type="pct"/>
            <w:vMerge w:val="restart"/>
            <w:tcBorders>
              <w:top w:val="double" w:sz="4" w:space="0" w:color="auto"/>
            </w:tcBorders>
            <w:shd w:val="clear" w:color="auto" w:fill="auto"/>
            <w:noWrap/>
            <w:tcMar>
              <w:top w:w="29" w:type="dxa"/>
              <w:left w:w="58" w:type="dxa"/>
              <w:bottom w:w="29" w:type="dxa"/>
              <w:right w:w="58" w:type="dxa"/>
            </w:tcMar>
            <w:vAlign w:val="center"/>
            <w:tcPrChange w:id="375" w:author="Gavin Thomas Koma" w:date="2023-02-11T22:52:00Z">
              <w:tcPr>
                <w:tcW w:w="361" w:type="pct"/>
                <w:vMerge w:val="restart"/>
                <w:tcBorders>
                  <w:top w:val="double" w:sz="4" w:space="0" w:color="auto"/>
                </w:tcBorders>
                <w:shd w:val="clear" w:color="auto" w:fill="auto"/>
                <w:noWrap/>
                <w:tcMar>
                  <w:top w:w="29" w:type="dxa"/>
                  <w:left w:w="58" w:type="dxa"/>
                  <w:bottom w:w="29" w:type="dxa"/>
                  <w:right w:w="58" w:type="dxa"/>
                </w:tcMar>
                <w:vAlign w:val="center"/>
              </w:tcPr>
            </w:tcPrChange>
          </w:tcPr>
          <w:p w14:paraId="63E26DE6" w14:textId="77777777" w:rsidR="00A36076" w:rsidRPr="000D0208" w:rsidRDefault="00A36076" w:rsidP="00C12CC7">
            <w:pPr>
              <w:spacing w:after="0"/>
              <w:jc w:val="center"/>
              <w:rPr>
                <w:ins w:id="376" w:author="Gavin Thomas Koma" w:date="2023-02-09T13:14:00Z"/>
                <w:color w:val="000000"/>
                <w:sz w:val="18"/>
                <w:szCs w:val="18"/>
              </w:rPr>
            </w:pPr>
            <w:ins w:id="377" w:author="Gavin Thomas Koma" w:date="2023-02-09T13:14:00Z">
              <w:r w:rsidRPr="00D72483">
                <w:rPr>
                  <w:color w:val="000000"/>
                  <w:sz w:val="18"/>
                  <w:szCs w:val="18"/>
                </w:rPr>
                <w:t>#0</w:t>
              </w:r>
              <w:r>
                <w:rPr>
                  <w:color w:val="000000"/>
                  <w:sz w:val="18"/>
                  <w:szCs w:val="18"/>
                </w:rPr>
                <w:t>9</w:t>
              </w:r>
            </w:ins>
          </w:p>
        </w:tc>
        <w:tc>
          <w:tcPr>
            <w:tcW w:w="968" w:type="pct"/>
            <w:tcBorders>
              <w:top w:val="double" w:sz="4" w:space="0" w:color="auto"/>
            </w:tcBorders>
            <w:tcMar>
              <w:top w:w="29" w:type="dxa"/>
              <w:left w:w="58" w:type="dxa"/>
              <w:bottom w:w="29" w:type="dxa"/>
              <w:right w:w="58" w:type="dxa"/>
            </w:tcMar>
            <w:tcPrChange w:id="378" w:author="Gavin Thomas Koma" w:date="2023-02-11T22:52:00Z">
              <w:tcPr>
                <w:tcW w:w="967" w:type="pct"/>
                <w:tcBorders>
                  <w:top w:val="double" w:sz="4" w:space="0" w:color="auto"/>
                </w:tcBorders>
                <w:tcMar>
                  <w:top w:w="29" w:type="dxa"/>
                  <w:left w:w="58" w:type="dxa"/>
                  <w:bottom w:w="29" w:type="dxa"/>
                  <w:right w:w="58" w:type="dxa"/>
                </w:tcMar>
              </w:tcPr>
            </w:tcPrChange>
          </w:tcPr>
          <w:p w14:paraId="009EFDF4" w14:textId="77777777" w:rsidR="00A36076" w:rsidRPr="000D0208" w:rsidRDefault="00A36076" w:rsidP="00C12CC7">
            <w:pPr>
              <w:spacing w:after="0"/>
              <w:jc w:val="center"/>
              <w:rPr>
                <w:ins w:id="379" w:author="Gavin Thomas Koma" w:date="2023-02-09T13:14:00Z"/>
                <w:color w:val="000000"/>
                <w:sz w:val="18"/>
                <w:szCs w:val="18"/>
              </w:rPr>
            </w:pPr>
            <w:ins w:id="380" w:author="Gavin Thomas Koma" w:date="2023-02-09T13:14:00Z">
              <w:r w:rsidRPr="000D0208">
                <w:rPr>
                  <w:color w:val="000000"/>
                  <w:sz w:val="18"/>
                  <w:szCs w:val="18"/>
                </w:rPr>
                <w:t>KNN</w:t>
              </w:r>
            </w:ins>
          </w:p>
        </w:tc>
        <w:tc>
          <w:tcPr>
            <w:tcW w:w="1339" w:type="pct"/>
            <w:tcBorders>
              <w:top w:val="double" w:sz="4" w:space="0" w:color="auto"/>
            </w:tcBorders>
            <w:tcPrChange w:id="381" w:author="Gavin Thomas Koma" w:date="2023-02-11T22:52:00Z">
              <w:tcPr>
                <w:tcW w:w="1337" w:type="pct"/>
                <w:tcBorders>
                  <w:top w:val="double" w:sz="4" w:space="0" w:color="auto"/>
                </w:tcBorders>
              </w:tcPr>
            </w:tcPrChange>
          </w:tcPr>
          <w:p w14:paraId="6E81349B" w14:textId="77777777" w:rsidR="00A36076" w:rsidRPr="000D0208" w:rsidRDefault="00A36076" w:rsidP="00C12CC7">
            <w:pPr>
              <w:spacing w:after="0"/>
              <w:jc w:val="center"/>
              <w:rPr>
                <w:ins w:id="382" w:author="Gavin Thomas Koma" w:date="2023-02-09T13:14:00Z"/>
                <w:sz w:val="18"/>
                <w:szCs w:val="18"/>
              </w:rPr>
            </w:pPr>
            <w:ins w:id="383" w:author="Gavin Thomas Koma" w:date="2023-02-09T13:14:00Z">
              <w:r>
                <w:rPr>
                  <w:sz w:val="18"/>
                  <w:szCs w:val="18"/>
                </w:rPr>
                <w:t>/</w:t>
              </w:r>
              <w:proofErr w:type="gramStart"/>
              <w:r>
                <w:rPr>
                  <w:sz w:val="18"/>
                  <w:szCs w:val="18"/>
                </w:rPr>
                <w:t>train</w:t>
              </w:r>
              <w:proofErr w:type="gramEnd"/>
            </w:ins>
          </w:p>
        </w:tc>
        <w:tc>
          <w:tcPr>
            <w:tcW w:w="777" w:type="pct"/>
            <w:tcBorders>
              <w:top w:val="double" w:sz="4" w:space="0" w:color="auto"/>
            </w:tcBorders>
            <w:shd w:val="clear" w:color="auto" w:fill="auto"/>
            <w:noWrap/>
            <w:tcMar>
              <w:top w:w="29" w:type="dxa"/>
              <w:left w:w="58" w:type="dxa"/>
              <w:bottom w:w="29" w:type="dxa"/>
              <w:right w:w="58" w:type="dxa"/>
            </w:tcMar>
            <w:vAlign w:val="center"/>
            <w:tcPrChange w:id="384" w:author="Gavin Thomas Koma" w:date="2023-02-11T22:52:00Z">
              <w:tcPr>
                <w:tcW w:w="778" w:type="pct"/>
                <w:tcBorders>
                  <w:top w:val="double" w:sz="4" w:space="0" w:color="auto"/>
                </w:tcBorders>
                <w:shd w:val="clear" w:color="auto" w:fill="auto"/>
                <w:noWrap/>
                <w:tcMar>
                  <w:top w:w="29" w:type="dxa"/>
                  <w:left w:w="58" w:type="dxa"/>
                  <w:bottom w:w="29" w:type="dxa"/>
                  <w:right w:w="58" w:type="dxa"/>
                </w:tcMar>
                <w:vAlign w:val="center"/>
              </w:tcPr>
            </w:tcPrChange>
          </w:tcPr>
          <w:p w14:paraId="6DCC1CA3" w14:textId="77777777" w:rsidR="00A36076" w:rsidRPr="000D0208" w:rsidRDefault="00A36076" w:rsidP="00C12CC7">
            <w:pPr>
              <w:spacing w:after="0"/>
              <w:jc w:val="right"/>
              <w:rPr>
                <w:ins w:id="385" w:author="Gavin Thomas Koma" w:date="2023-02-09T13:14:00Z"/>
                <w:color w:val="000000"/>
                <w:sz w:val="18"/>
                <w:szCs w:val="18"/>
              </w:rPr>
            </w:pPr>
            <w:ins w:id="386" w:author="Gavin Thomas Koma" w:date="2023-02-09T13:14:00Z">
              <w:r w:rsidRPr="000D0208">
                <w:rPr>
                  <w:sz w:val="18"/>
                  <w:szCs w:val="18"/>
                </w:rPr>
                <w:t>2.11</w:t>
              </w:r>
            </w:ins>
          </w:p>
        </w:tc>
        <w:tc>
          <w:tcPr>
            <w:tcW w:w="777" w:type="pct"/>
            <w:tcBorders>
              <w:top w:val="double" w:sz="4" w:space="0" w:color="auto"/>
            </w:tcBorders>
            <w:shd w:val="clear" w:color="auto" w:fill="auto"/>
            <w:noWrap/>
            <w:tcMar>
              <w:top w:w="29" w:type="dxa"/>
              <w:left w:w="58" w:type="dxa"/>
              <w:bottom w:w="29" w:type="dxa"/>
              <w:right w:w="58" w:type="dxa"/>
            </w:tcMar>
            <w:vAlign w:val="center"/>
            <w:tcPrChange w:id="387" w:author="Gavin Thomas Koma" w:date="2023-02-11T22:52:00Z">
              <w:tcPr>
                <w:tcW w:w="778" w:type="pct"/>
                <w:tcBorders>
                  <w:top w:val="double" w:sz="4" w:space="0" w:color="auto"/>
                </w:tcBorders>
                <w:shd w:val="clear" w:color="auto" w:fill="auto"/>
                <w:noWrap/>
                <w:tcMar>
                  <w:top w:w="29" w:type="dxa"/>
                  <w:left w:w="58" w:type="dxa"/>
                  <w:bottom w:w="29" w:type="dxa"/>
                  <w:right w:w="58" w:type="dxa"/>
                </w:tcMar>
                <w:vAlign w:val="center"/>
              </w:tcPr>
            </w:tcPrChange>
          </w:tcPr>
          <w:p w14:paraId="4A738809" w14:textId="77777777" w:rsidR="00A36076" w:rsidRPr="000D0208" w:rsidRDefault="00A36076" w:rsidP="00C12CC7">
            <w:pPr>
              <w:spacing w:after="0"/>
              <w:jc w:val="right"/>
              <w:rPr>
                <w:ins w:id="388" w:author="Gavin Thomas Koma" w:date="2023-02-09T13:14:00Z"/>
                <w:color w:val="000000"/>
                <w:sz w:val="18"/>
                <w:szCs w:val="18"/>
              </w:rPr>
            </w:pPr>
            <w:ins w:id="389" w:author="Gavin Thomas Koma" w:date="2023-02-09T13:14:00Z">
              <w:r w:rsidRPr="000D0208">
                <w:rPr>
                  <w:sz w:val="18"/>
                  <w:szCs w:val="18"/>
                </w:rPr>
                <w:t>3.81</w:t>
              </w:r>
            </w:ins>
          </w:p>
        </w:tc>
        <w:tc>
          <w:tcPr>
            <w:tcW w:w="777" w:type="pct"/>
            <w:tcBorders>
              <w:top w:val="double" w:sz="4" w:space="0" w:color="auto"/>
            </w:tcBorders>
            <w:tcMar>
              <w:top w:w="29" w:type="dxa"/>
              <w:left w:w="58" w:type="dxa"/>
              <w:bottom w:w="29" w:type="dxa"/>
              <w:right w:w="58" w:type="dxa"/>
            </w:tcMar>
            <w:vAlign w:val="center"/>
            <w:tcPrChange w:id="390" w:author="Gavin Thomas Koma" w:date="2023-02-11T22:52:00Z">
              <w:tcPr>
                <w:tcW w:w="778" w:type="pct"/>
                <w:tcBorders>
                  <w:top w:val="double" w:sz="4" w:space="0" w:color="auto"/>
                </w:tcBorders>
                <w:tcMar>
                  <w:top w:w="29" w:type="dxa"/>
                  <w:left w:w="58" w:type="dxa"/>
                  <w:bottom w:w="29" w:type="dxa"/>
                  <w:right w:w="58" w:type="dxa"/>
                </w:tcMar>
                <w:vAlign w:val="center"/>
              </w:tcPr>
            </w:tcPrChange>
          </w:tcPr>
          <w:p w14:paraId="4D368D9F" w14:textId="6BAD7F38" w:rsidR="00A36076" w:rsidRPr="000D0208" w:rsidRDefault="00A36076" w:rsidP="00C12CC7">
            <w:pPr>
              <w:spacing w:after="0"/>
              <w:jc w:val="right"/>
              <w:rPr>
                <w:ins w:id="391" w:author="Gavin Thomas Koma" w:date="2023-02-09T13:14:00Z"/>
                <w:color w:val="000000"/>
                <w:sz w:val="18"/>
                <w:szCs w:val="18"/>
              </w:rPr>
            </w:pPr>
            <w:ins w:id="392" w:author="Gavin Thomas Koma" w:date="2023-02-09T13:14:00Z">
              <w:r w:rsidRPr="000D0208">
                <w:rPr>
                  <w:sz w:val="18"/>
                  <w:szCs w:val="18"/>
                </w:rPr>
                <w:t>16.63</w:t>
              </w:r>
            </w:ins>
          </w:p>
        </w:tc>
      </w:tr>
      <w:tr w:rsidR="00A36076" w:rsidRPr="007D67D1" w14:paraId="34308BC0" w14:textId="77777777" w:rsidTr="008514CA">
        <w:trPr>
          <w:trHeight w:val="106"/>
          <w:jc w:val="center"/>
          <w:ins w:id="393" w:author="Gavin Thomas Koma" w:date="2023-02-09T13:14:00Z"/>
          <w:trPrChange w:id="394" w:author="Gavin Thomas Koma" w:date="2023-02-11T22:52:00Z">
            <w:trPr>
              <w:trHeight w:val="78"/>
              <w:jc w:val="center"/>
            </w:trPr>
          </w:trPrChange>
        </w:trPr>
        <w:tc>
          <w:tcPr>
            <w:tcW w:w="363" w:type="pct"/>
            <w:vMerge/>
            <w:shd w:val="clear" w:color="auto" w:fill="auto"/>
            <w:noWrap/>
            <w:tcMar>
              <w:top w:w="29" w:type="dxa"/>
              <w:left w:w="58" w:type="dxa"/>
              <w:bottom w:w="29" w:type="dxa"/>
              <w:right w:w="58" w:type="dxa"/>
            </w:tcMar>
            <w:tcPrChange w:id="395" w:author="Gavin Thomas Koma" w:date="2023-02-11T22:52:00Z">
              <w:tcPr>
                <w:tcW w:w="361" w:type="pct"/>
                <w:vMerge/>
                <w:shd w:val="clear" w:color="auto" w:fill="auto"/>
                <w:noWrap/>
                <w:tcMar>
                  <w:top w:w="29" w:type="dxa"/>
                  <w:left w:w="58" w:type="dxa"/>
                  <w:bottom w:w="29" w:type="dxa"/>
                  <w:right w:w="58" w:type="dxa"/>
                </w:tcMar>
              </w:tcPr>
            </w:tcPrChange>
          </w:tcPr>
          <w:p w14:paraId="02998D8B" w14:textId="77777777" w:rsidR="00A36076" w:rsidRPr="000D0208" w:rsidRDefault="00A36076" w:rsidP="00C12CC7">
            <w:pPr>
              <w:spacing w:after="0"/>
              <w:jc w:val="center"/>
              <w:rPr>
                <w:ins w:id="396" w:author="Gavin Thomas Koma" w:date="2023-02-09T13:14:00Z"/>
                <w:color w:val="000000"/>
                <w:sz w:val="18"/>
                <w:szCs w:val="18"/>
              </w:rPr>
            </w:pPr>
          </w:p>
        </w:tc>
        <w:tc>
          <w:tcPr>
            <w:tcW w:w="968" w:type="pct"/>
            <w:tcMar>
              <w:top w:w="29" w:type="dxa"/>
              <w:left w:w="58" w:type="dxa"/>
              <w:bottom w:w="29" w:type="dxa"/>
              <w:right w:w="58" w:type="dxa"/>
            </w:tcMar>
            <w:tcPrChange w:id="397" w:author="Gavin Thomas Koma" w:date="2023-02-11T22:52:00Z">
              <w:tcPr>
                <w:tcW w:w="967" w:type="pct"/>
                <w:tcMar>
                  <w:top w:w="29" w:type="dxa"/>
                  <w:left w:w="58" w:type="dxa"/>
                  <w:bottom w:w="29" w:type="dxa"/>
                  <w:right w:w="58" w:type="dxa"/>
                </w:tcMar>
              </w:tcPr>
            </w:tcPrChange>
          </w:tcPr>
          <w:p w14:paraId="57D7BEA6" w14:textId="77777777" w:rsidR="00A36076" w:rsidRPr="000D0208" w:rsidRDefault="00A36076" w:rsidP="00C12CC7">
            <w:pPr>
              <w:spacing w:after="0"/>
              <w:jc w:val="center"/>
              <w:rPr>
                <w:ins w:id="398" w:author="Gavin Thomas Koma" w:date="2023-02-09T13:14:00Z"/>
                <w:color w:val="000000"/>
                <w:sz w:val="18"/>
                <w:szCs w:val="18"/>
              </w:rPr>
            </w:pPr>
            <w:ins w:id="399" w:author="Gavin Thomas Koma" w:date="2023-02-09T13:14:00Z">
              <w:r w:rsidRPr="000D0208">
                <w:rPr>
                  <w:color w:val="000000"/>
                  <w:sz w:val="18"/>
                  <w:szCs w:val="18"/>
                </w:rPr>
                <w:t>RNF</w:t>
              </w:r>
            </w:ins>
          </w:p>
        </w:tc>
        <w:tc>
          <w:tcPr>
            <w:tcW w:w="1339" w:type="pct"/>
            <w:tcPrChange w:id="400" w:author="Gavin Thomas Koma" w:date="2023-02-11T22:52:00Z">
              <w:tcPr>
                <w:tcW w:w="1337" w:type="pct"/>
              </w:tcPr>
            </w:tcPrChange>
          </w:tcPr>
          <w:p w14:paraId="0AB9C625" w14:textId="77777777" w:rsidR="00A36076" w:rsidRPr="000D0208" w:rsidRDefault="00A36076" w:rsidP="00C12CC7">
            <w:pPr>
              <w:spacing w:after="0"/>
              <w:jc w:val="center"/>
              <w:rPr>
                <w:ins w:id="401" w:author="Gavin Thomas Koma" w:date="2023-02-09T13:14:00Z"/>
                <w:sz w:val="18"/>
                <w:szCs w:val="18"/>
              </w:rPr>
            </w:pPr>
            <w:ins w:id="402"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403" w:author="Gavin Thomas Koma" w:date="2023-02-11T22:52:00Z">
              <w:tcPr>
                <w:tcW w:w="778" w:type="pct"/>
                <w:shd w:val="clear" w:color="auto" w:fill="auto"/>
                <w:noWrap/>
                <w:tcMar>
                  <w:top w:w="29" w:type="dxa"/>
                  <w:left w:w="58" w:type="dxa"/>
                  <w:bottom w:w="29" w:type="dxa"/>
                  <w:right w:w="58" w:type="dxa"/>
                </w:tcMar>
                <w:vAlign w:val="center"/>
              </w:tcPr>
            </w:tcPrChange>
          </w:tcPr>
          <w:p w14:paraId="13F329C6" w14:textId="77777777" w:rsidR="00A36076" w:rsidRPr="000D0208" w:rsidRDefault="00A36076" w:rsidP="00C12CC7">
            <w:pPr>
              <w:spacing w:after="0"/>
              <w:jc w:val="right"/>
              <w:rPr>
                <w:ins w:id="404" w:author="Gavin Thomas Koma" w:date="2023-02-09T13:14:00Z"/>
                <w:color w:val="000000"/>
                <w:sz w:val="18"/>
                <w:szCs w:val="18"/>
              </w:rPr>
            </w:pPr>
            <w:ins w:id="405" w:author="Gavin Thomas Koma" w:date="2023-02-09T13:14:00Z">
              <w:r w:rsidRPr="000D0208">
                <w:rPr>
                  <w:sz w:val="18"/>
                  <w:szCs w:val="18"/>
                </w:rPr>
                <w:t>2.06</w:t>
              </w:r>
            </w:ins>
          </w:p>
        </w:tc>
        <w:tc>
          <w:tcPr>
            <w:tcW w:w="777" w:type="pct"/>
            <w:shd w:val="clear" w:color="auto" w:fill="auto"/>
            <w:noWrap/>
            <w:tcMar>
              <w:top w:w="29" w:type="dxa"/>
              <w:left w:w="58" w:type="dxa"/>
              <w:bottom w:w="29" w:type="dxa"/>
              <w:right w:w="58" w:type="dxa"/>
            </w:tcMar>
            <w:vAlign w:val="center"/>
            <w:tcPrChange w:id="406" w:author="Gavin Thomas Koma" w:date="2023-02-11T22:52:00Z">
              <w:tcPr>
                <w:tcW w:w="778" w:type="pct"/>
                <w:shd w:val="clear" w:color="auto" w:fill="auto"/>
                <w:noWrap/>
                <w:tcMar>
                  <w:top w:w="29" w:type="dxa"/>
                  <w:left w:w="58" w:type="dxa"/>
                  <w:bottom w:w="29" w:type="dxa"/>
                  <w:right w:w="58" w:type="dxa"/>
                </w:tcMar>
                <w:vAlign w:val="center"/>
              </w:tcPr>
            </w:tcPrChange>
          </w:tcPr>
          <w:p w14:paraId="72964A79" w14:textId="77777777" w:rsidR="00A36076" w:rsidRPr="000D0208" w:rsidRDefault="00A36076" w:rsidP="00C12CC7">
            <w:pPr>
              <w:spacing w:after="0"/>
              <w:jc w:val="right"/>
              <w:rPr>
                <w:ins w:id="407" w:author="Gavin Thomas Koma" w:date="2023-02-09T13:14:00Z"/>
                <w:color w:val="000000"/>
                <w:sz w:val="18"/>
                <w:szCs w:val="18"/>
              </w:rPr>
            </w:pPr>
            <w:ins w:id="408" w:author="Gavin Thomas Koma" w:date="2023-02-09T13:14:00Z">
              <w:r w:rsidRPr="000D0208">
                <w:rPr>
                  <w:sz w:val="18"/>
                  <w:szCs w:val="18"/>
                </w:rPr>
                <w:t>3.82</w:t>
              </w:r>
            </w:ins>
          </w:p>
        </w:tc>
        <w:tc>
          <w:tcPr>
            <w:tcW w:w="777" w:type="pct"/>
            <w:tcMar>
              <w:top w:w="29" w:type="dxa"/>
              <w:left w:w="58" w:type="dxa"/>
              <w:bottom w:w="29" w:type="dxa"/>
              <w:right w:w="58" w:type="dxa"/>
            </w:tcMar>
            <w:vAlign w:val="center"/>
            <w:tcPrChange w:id="409" w:author="Gavin Thomas Koma" w:date="2023-02-11T22:52:00Z">
              <w:tcPr>
                <w:tcW w:w="778" w:type="pct"/>
                <w:tcMar>
                  <w:top w:w="29" w:type="dxa"/>
                  <w:left w:w="58" w:type="dxa"/>
                  <w:bottom w:w="29" w:type="dxa"/>
                  <w:right w:w="58" w:type="dxa"/>
                </w:tcMar>
                <w:vAlign w:val="center"/>
              </w:tcPr>
            </w:tcPrChange>
          </w:tcPr>
          <w:p w14:paraId="0AB3F0FB" w14:textId="77777777" w:rsidR="00A36076" w:rsidRPr="000D0208" w:rsidRDefault="00A36076" w:rsidP="00C12CC7">
            <w:pPr>
              <w:spacing w:after="0"/>
              <w:jc w:val="right"/>
              <w:rPr>
                <w:ins w:id="410" w:author="Gavin Thomas Koma" w:date="2023-02-09T13:14:00Z"/>
                <w:color w:val="000000"/>
                <w:sz w:val="18"/>
                <w:szCs w:val="18"/>
              </w:rPr>
            </w:pPr>
            <w:ins w:id="411" w:author="Gavin Thomas Koma" w:date="2023-02-09T13:14:00Z">
              <w:r w:rsidRPr="000D0208">
                <w:rPr>
                  <w:sz w:val="18"/>
                  <w:szCs w:val="18"/>
                </w:rPr>
                <w:t>18.32</w:t>
              </w:r>
            </w:ins>
          </w:p>
        </w:tc>
      </w:tr>
      <w:tr w:rsidR="00A36076" w:rsidRPr="007D67D1" w14:paraId="642EDAE3" w14:textId="77777777" w:rsidTr="008514CA">
        <w:trPr>
          <w:trHeight w:val="71"/>
          <w:jc w:val="center"/>
          <w:ins w:id="412" w:author="Gavin Thomas Koma" w:date="2023-02-09T13:14:00Z"/>
          <w:trPrChange w:id="413"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414" w:author="Gavin Thomas Koma" w:date="2023-02-11T22:52:00Z">
              <w:tcPr>
                <w:tcW w:w="361" w:type="pct"/>
                <w:vMerge/>
                <w:shd w:val="clear" w:color="auto" w:fill="auto"/>
                <w:noWrap/>
                <w:tcMar>
                  <w:top w:w="29" w:type="dxa"/>
                  <w:left w:w="58" w:type="dxa"/>
                  <w:bottom w:w="29" w:type="dxa"/>
                  <w:right w:w="58" w:type="dxa"/>
                </w:tcMar>
              </w:tcPr>
            </w:tcPrChange>
          </w:tcPr>
          <w:p w14:paraId="456E11ED" w14:textId="77777777" w:rsidR="00A36076" w:rsidRPr="000D0208" w:rsidRDefault="00A36076" w:rsidP="00C12CC7">
            <w:pPr>
              <w:spacing w:after="0"/>
              <w:jc w:val="center"/>
              <w:rPr>
                <w:ins w:id="415" w:author="Gavin Thomas Koma" w:date="2023-02-09T13:14:00Z"/>
                <w:color w:val="000000"/>
                <w:sz w:val="18"/>
                <w:szCs w:val="18"/>
              </w:rPr>
            </w:pPr>
          </w:p>
        </w:tc>
        <w:tc>
          <w:tcPr>
            <w:tcW w:w="968" w:type="pct"/>
            <w:tcMar>
              <w:top w:w="29" w:type="dxa"/>
              <w:left w:w="58" w:type="dxa"/>
              <w:bottom w:w="29" w:type="dxa"/>
              <w:right w:w="58" w:type="dxa"/>
            </w:tcMar>
            <w:tcPrChange w:id="416" w:author="Gavin Thomas Koma" w:date="2023-02-11T22:52:00Z">
              <w:tcPr>
                <w:tcW w:w="967" w:type="pct"/>
                <w:tcMar>
                  <w:top w:w="29" w:type="dxa"/>
                  <w:left w:w="58" w:type="dxa"/>
                  <w:bottom w:w="29" w:type="dxa"/>
                  <w:right w:w="58" w:type="dxa"/>
                </w:tcMar>
              </w:tcPr>
            </w:tcPrChange>
          </w:tcPr>
          <w:p w14:paraId="2AB28E63" w14:textId="77777777" w:rsidR="00A36076" w:rsidRPr="000D0208" w:rsidRDefault="00A36076" w:rsidP="00C12CC7">
            <w:pPr>
              <w:spacing w:after="0"/>
              <w:jc w:val="center"/>
              <w:rPr>
                <w:ins w:id="417" w:author="Gavin Thomas Koma" w:date="2023-02-09T13:14:00Z"/>
                <w:color w:val="000000"/>
                <w:sz w:val="18"/>
                <w:szCs w:val="18"/>
              </w:rPr>
            </w:pPr>
            <w:ins w:id="418" w:author="Gavin Thomas Koma" w:date="2023-02-09T13:14:00Z">
              <w:r>
                <w:rPr>
                  <w:color w:val="000000"/>
                  <w:sz w:val="18"/>
                  <w:szCs w:val="18"/>
                </w:rPr>
                <w:t>CI-PCA</w:t>
              </w:r>
            </w:ins>
          </w:p>
        </w:tc>
        <w:tc>
          <w:tcPr>
            <w:tcW w:w="1339" w:type="pct"/>
            <w:tcPrChange w:id="419" w:author="Gavin Thomas Koma" w:date="2023-02-11T22:52:00Z">
              <w:tcPr>
                <w:tcW w:w="1337" w:type="pct"/>
              </w:tcPr>
            </w:tcPrChange>
          </w:tcPr>
          <w:p w14:paraId="1F0D24EA" w14:textId="77777777" w:rsidR="00A36076" w:rsidRPr="000D0208" w:rsidRDefault="00A36076" w:rsidP="00C12CC7">
            <w:pPr>
              <w:spacing w:after="0"/>
              <w:jc w:val="center"/>
              <w:rPr>
                <w:ins w:id="420" w:author="Gavin Thomas Koma" w:date="2023-02-09T13:14:00Z"/>
                <w:sz w:val="18"/>
                <w:szCs w:val="18"/>
              </w:rPr>
            </w:pPr>
            <w:ins w:id="421"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422" w:author="Gavin Thomas Koma" w:date="2023-02-11T22:52:00Z">
              <w:tcPr>
                <w:tcW w:w="778" w:type="pct"/>
                <w:shd w:val="clear" w:color="auto" w:fill="auto"/>
                <w:noWrap/>
                <w:tcMar>
                  <w:top w:w="29" w:type="dxa"/>
                  <w:left w:w="58" w:type="dxa"/>
                  <w:bottom w:w="29" w:type="dxa"/>
                  <w:right w:w="58" w:type="dxa"/>
                </w:tcMar>
                <w:vAlign w:val="center"/>
              </w:tcPr>
            </w:tcPrChange>
          </w:tcPr>
          <w:p w14:paraId="564DDA48" w14:textId="14779C0C" w:rsidR="00A36076" w:rsidRPr="00A36076" w:rsidRDefault="00A36076" w:rsidP="00C12CC7">
            <w:pPr>
              <w:spacing w:after="0"/>
              <w:jc w:val="right"/>
              <w:rPr>
                <w:ins w:id="423" w:author="Gavin Thomas Koma" w:date="2023-02-09T13:14:00Z"/>
                <w:sz w:val="18"/>
                <w:szCs w:val="18"/>
                <w:highlight w:val="yellow"/>
                <w:rPrChange w:id="424" w:author="Gavin Thomas Koma" w:date="2023-02-09T13:17:00Z">
                  <w:rPr>
                    <w:ins w:id="425" w:author="Gavin Thomas Koma" w:date="2023-02-09T13:14:00Z"/>
                    <w:sz w:val="18"/>
                    <w:szCs w:val="18"/>
                  </w:rPr>
                </w:rPrChange>
              </w:rPr>
            </w:pPr>
            <w:ins w:id="426" w:author="Gavin Thomas Koma" w:date="2023-02-09T13:14:00Z">
              <w:r w:rsidRPr="00A36076">
                <w:rPr>
                  <w:sz w:val="18"/>
                  <w:szCs w:val="18"/>
                  <w:highlight w:val="yellow"/>
                  <w:rPrChange w:id="427" w:author="Gavin Thomas Koma" w:date="2023-02-09T13:17:00Z">
                    <w:rPr>
                      <w:sz w:val="18"/>
                      <w:szCs w:val="18"/>
                    </w:rPr>
                  </w:rPrChange>
                </w:rPr>
                <w:t>96</w:t>
              </w:r>
            </w:ins>
            <w:ins w:id="428" w:author="Gavin Thomas Koma" w:date="2023-02-12T12:02:00Z">
              <w:r w:rsidR="00523D16">
                <w:rPr>
                  <w:sz w:val="18"/>
                  <w:szCs w:val="18"/>
                  <w:highlight w:val="yellow"/>
                </w:rPr>
                <w:t>.</w:t>
              </w:r>
            </w:ins>
            <w:ins w:id="429" w:author="Gavin Thomas Koma" w:date="2023-02-09T13:14:00Z">
              <w:r w:rsidRPr="00A36076">
                <w:rPr>
                  <w:sz w:val="18"/>
                  <w:szCs w:val="18"/>
                  <w:highlight w:val="yellow"/>
                  <w:rPrChange w:id="430" w:author="Gavin Thomas Koma" w:date="2023-02-09T13:17:00Z">
                    <w:rPr>
                      <w:sz w:val="18"/>
                      <w:szCs w:val="18"/>
                    </w:rPr>
                  </w:rPrChange>
                </w:rPr>
                <w:t>34</w:t>
              </w:r>
            </w:ins>
          </w:p>
        </w:tc>
        <w:tc>
          <w:tcPr>
            <w:tcW w:w="777" w:type="pct"/>
            <w:shd w:val="clear" w:color="auto" w:fill="auto"/>
            <w:noWrap/>
            <w:tcMar>
              <w:top w:w="29" w:type="dxa"/>
              <w:left w:w="58" w:type="dxa"/>
              <w:bottom w:w="29" w:type="dxa"/>
              <w:right w:w="58" w:type="dxa"/>
            </w:tcMar>
            <w:vAlign w:val="center"/>
            <w:tcPrChange w:id="431" w:author="Gavin Thomas Koma" w:date="2023-02-11T22:52:00Z">
              <w:tcPr>
                <w:tcW w:w="778" w:type="pct"/>
                <w:shd w:val="clear" w:color="auto" w:fill="auto"/>
                <w:noWrap/>
                <w:tcMar>
                  <w:top w:w="29" w:type="dxa"/>
                  <w:left w:w="58" w:type="dxa"/>
                  <w:bottom w:w="29" w:type="dxa"/>
                  <w:right w:w="58" w:type="dxa"/>
                </w:tcMar>
                <w:vAlign w:val="center"/>
              </w:tcPr>
            </w:tcPrChange>
          </w:tcPr>
          <w:p w14:paraId="03BBDB9E" w14:textId="5EA267EA" w:rsidR="00A36076" w:rsidRPr="00A36076" w:rsidRDefault="00A36076" w:rsidP="00C12CC7">
            <w:pPr>
              <w:spacing w:after="0"/>
              <w:jc w:val="right"/>
              <w:rPr>
                <w:ins w:id="432" w:author="Gavin Thomas Koma" w:date="2023-02-09T13:14:00Z"/>
                <w:sz w:val="18"/>
                <w:szCs w:val="18"/>
                <w:highlight w:val="yellow"/>
                <w:rPrChange w:id="433" w:author="Gavin Thomas Koma" w:date="2023-02-09T13:17:00Z">
                  <w:rPr>
                    <w:ins w:id="434" w:author="Gavin Thomas Koma" w:date="2023-02-09T13:14:00Z"/>
                    <w:sz w:val="18"/>
                    <w:szCs w:val="18"/>
                  </w:rPr>
                </w:rPrChange>
              </w:rPr>
            </w:pPr>
            <w:ins w:id="435" w:author="Gavin Thomas Koma" w:date="2023-02-09T13:14:00Z">
              <w:r w:rsidRPr="00A36076">
                <w:rPr>
                  <w:sz w:val="18"/>
                  <w:szCs w:val="18"/>
                  <w:highlight w:val="yellow"/>
                  <w:rPrChange w:id="436" w:author="Gavin Thomas Koma" w:date="2023-02-09T13:17:00Z">
                    <w:rPr>
                      <w:sz w:val="18"/>
                      <w:szCs w:val="18"/>
                    </w:rPr>
                  </w:rPrChange>
                </w:rPr>
                <w:t>27</w:t>
              </w:r>
            </w:ins>
            <w:ins w:id="437" w:author="Gavin Thomas Koma" w:date="2023-02-12T12:03:00Z">
              <w:r w:rsidR="00523D16">
                <w:rPr>
                  <w:sz w:val="18"/>
                  <w:szCs w:val="18"/>
                  <w:highlight w:val="yellow"/>
                </w:rPr>
                <w:t>.</w:t>
              </w:r>
            </w:ins>
            <w:ins w:id="438" w:author="Gavin Thomas Koma" w:date="2023-02-09T13:14:00Z">
              <w:r w:rsidRPr="00A36076">
                <w:rPr>
                  <w:sz w:val="18"/>
                  <w:szCs w:val="18"/>
                  <w:highlight w:val="yellow"/>
                  <w:rPrChange w:id="439" w:author="Gavin Thomas Koma" w:date="2023-02-09T13:17:00Z">
                    <w:rPr>
                      <w:sz w:val="18"/>
                      <w:szCs w:val="18"/>
                    </w:rPr>
                  </w:rPrChange>
                </w:rPr>
                <w:t>98</w:t>
              </w:r>
            </w:ins>
          </w:p>
        </w:tc>
        <w:tc>
          <w:tcPr>
            <w:tcW w:w="777" w:type="pct"/>
            <w:tcMar>
              <w:top w:w="29" w:type="dxa"/>
              <w:left w:w="58" w:type="dxa"/>
              <w:bottom w:w="29" w:type="dxa"/>
              <w:right w:w="58" w:type="dxa"/>
            </w:tcMar>
            <w:vAlign w:val="center"/>
            <w:tcPrChange w:id="440" w:author="Gavin Thomas Koma" w:date="2023-02-11T22:52:00Z">
              <w:tcPr>
                <w:tcW w:w="778" w:type="pct"/>
                <w:tcMar>
                  <w:top w:w="29" w:type="dxa"/>
                  <w:left w:w="58" w:type="dxa"/>
                  <w:bottom w:w="29" w:type="dxa"/>
                  <w:right w:w="58" w:type="dxa"/>
                </w:tcMar>
                <w:vAlign w:val="center"/>
              </w:tcPr>
            </w:tcPrChange>
          </w:tcPr>
          <w:p w14:paraId="58E4FF9C" w14:textId="222FEF62" w:rsidR="00A36076" w:rsidRPr="00A36076" w:rsidRDefault="00A36076" w:rsidP="00C12CC7">
            <w:pPr>
              <w:spacing w:after="0"/>
              <w:jc w:val="right"/>
              <w:rPr>
                <w:ins w:id="441" w:author="Gavin Thomas Koma" w:date="2023-02-09T13:14:00Z"/>
                <w:sz w:val="18"/>
                <w:szCs w:val="18"/>
                <w:highlight w:val="yellow"/>
                <w:rPrChange w:id="442" w:author="Gavin Thomas Koma" w:date="2023-02-09T13:17:00Z">
                  <w:rPr>
                    <w:ins w:id="443" w:author="Gavin Thomas Koma" w:date="2023-02-09T13:14:00Z"/>
                    <w:sz w:val="18"/>
                    <w:szCs w:val="18"/>
                  </w:rPr>
                </w:rPrChange>
              </w:rPr>
            </w:pPr>
            <w:ins w:id="444" w:author="Gavin Thomas Koma" w:date="2023-02-09T13:14:00Z">
              <w:r w:rsidRPr="00A36076">
                <w:rPr>
                  <w:sz w:val="18"/>
                  <w:szCs w:val="18"/>
                  <w:highlight w:val="yellow"/>
                  <w:rPrChange w:id="445" w:author="Gavin Thomas Koma" w:date="2023-02-09T13:17:00Z">
                    <w:rPr>
                      <w:sz w:val="18"/>
                      <w:szCs w:val="18"/>
                    </w:rPr>
                  </w:rPrChange>
                </w:rPr>
                <w:t>97</w:t>
              </w:r>
            </w:ins>
            <w:ins w:id="446" w:author="Gavin Thomas Koma" w:date="2023-02-12T12:03:00Z">
              <w:r w:rsidR="00523D16">
                <w:rPr>
                  <w:sz w:val="18"/>
                  <w:szCs w:val="18"/>
                  <w:highlight w:val="yellow"/>
                </w:rPr>
                <w:t>.</w:t>
              </w:r>
            </w:ins>
            <w:ins w:id="447" w:author="Gavin Thomas Koma" w:date="2023-02-09T13:14:00Z">
              <w:r w:rsidRPr="00A36076">
                <w:rPr>
                  <w:sz w:val="18"/>
                  <w:szCs w:val="18"/>
                  <w:highlight w:val="yellow"/>
                  <w:rPrChange w:id="448" w:author="Gavin Thomas Koma" w:date="2023-02-09T13:17:00Z">
                    <w:rPr>
                      <w:sz w:val="18"/>
                      <w:szCs w:val="18"/>
                    </w:rPr>
                  </w:rPrChange>
                </w:rPr>
                <w:t>47</w:t>
              </w:r>
            </w:ins>
          </w:p>
        </w:tc>
      </w:tr>
      <w:tr w:rsidR="00A36076" w:rsidRPr="007D67D1" w14:paraId="0EC0D096" w14:textId="77777777" w:rsidTr="008514CA">
        <w:trPr>
          <w:trHeight w:val="71"/>
          <w:jc w:val="center"/>
          <w:ins w:id="449" w:author="Gavin Thomas Koma" w:date="2023-02-09T13:14:00Z"/>
          <w:trPrChange w:id="450"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451" w:author="Gavin Thomas Koma" w:date="2023-02-11T22:52:00Z">
              <w:tcPr>
                <w:tcW w:w="361" w:type="pct"/>
                <w:vMerge/>
                <w:shd w:val="clear" w:color="auto" w:fill="auto"/>
                <w:noWrap/>
                <w:tcMar>
                  <w:top w:w="29" w:type="dxa"/>
                  <w:left w:w="58" w:type="dxa"/>
                  <w:bottom w:w="29" w:type="dxa"/>
                  <w:right w:w="58" w:type="dxa"/>
                </w:tcMar>
              </w:tcPr>
            </w:tcPrChange>
          </w:tcPr>
          <w:p w14:paraId="749020C9" w14:textId="77777777" w:rsidR="00A36076" w:rsidRPr="000D0208" w:rsidRDefault="00A36076" w:rsidP="00C12CC7">
            <w:pPr>
              <w:spacing w:after="0"/>
              <w:jc w:val="center"/>
              <w:rPr>
                <w:ins w:id="452" w:author="Gavin Thomas Koma" w:date="2023-02-09T13:14:00Z"/>
                <w:color w:val="000000"/>
                <w:sz w:val="18"/>
                <w:szCs w:val="18"/>
              </w:rPr>
            </w:pPr>
          </w:p>
        </w:tc>
        <w:tc>
          <w:tcPr>
            <w:tcW w:w="968" w:type="pct"/>
            <w:tcMar>
              <w:top w:w="29" w:type="dxa"/>
              <w:left w:w="58" w:type="dxa"/>
              <w:bottom w:w="29" w:type="dxa"/>
              <w:right w:w="58" w:type="dxa"/>
            </w:tcMar>
            <w:tcPrChange w:id="453" w:author="Gavin Thomas Koma" w:date="2023-02-11T22:52:00Z">
              <w:tcPr>
                <w:tcW w:w="967" w:type="pct"/>
                <w:tcMar>
                  <w:top w:w="29" w:type="dxa"/>
                  <w:left w:w="58" w:type="dxa"/>
                  <w:bottom w:w="29" w:type="dxa"/>
                  <w:right w:w="58" w:type="dxa"/>
                </w:tcMar>
              </w:tcPr>
            </w:tcPrChange>
          </w:tcPr>
          <w:p w14:paraId="5846B58E" w14:textId="77777777" w:rsidR="00A36076" w:rsidRPr="000D0208" w:rsidRDefault="00A36076" w:rsidP="00C12CC7">
            <w:pPr>
              <w:spacing w:after="0"/>
              <w:jc w:val="center"/>
              <w:rPr>
                <w:ins w:id="454" w:author="Gavin Thomas Koma" w:date="2023-02-09T13:14:00Z"/>
                <w:color w:val="000000"/>
                <w:sz w:val="18"/>
                <w:szCs w:val="18"/>
              </w:rPr>
            </w:pPr>
            <w:ins w:id="455" w:author="Gavin Thomas Koma" w:date="2023-02-09T13:14:00Z">
              <w:r>
                <w:rPr>
                  <w:color w:val="000000"/>
                  <w:sz w:val="18"/>
                  <w:szCs w:val="18"/>
                </w:rPr>
                <w:t>QDA</w:t>
              </w:r>
            </w:ins>
          </w:p>
        </w:tc>
        <w:tc>
          <w:tcPr>
            <w:tcW w:w="1339" w:type="pct"/>
            <w:tcPrChange w:id="456" w:author="Gavin Thomas Koma" w:date="2023-02-11T22:52:00Z">
              <w:tcPr>
                <w:tcW w:w="1337" w:type="pct"/>
              </w:tcPr>
            </w:tcPrChange>
          </w:tcPr>
          <w:p w14:paraId="2BAFF037" w14:textId="77777777" w:rsidR="00A36076" w:rsidRPr="000D0208" w:rsidRDefault="00A36076" w:rsidP="00C12CC7">
            <w:pPr>
              <w:spacing w:after="0"/>
              <w:jc w:val="center"/>
              <w:rPr>
                <w:ins w:id="457" w:author="Gavin Thomas Koma" w:date="2023-02-09T13:14:00Z"/>
                <w:sz w:val="18"/>
                <w:szCs w:val="18"/>
              </w:rPr>
            </w:pPr>
            <w:ins w:id="458"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459" w:author="Gavin Thomas Koma" w:date="2023-02-11T22:52:00Z">
              <w:tcPr>
                <w:tcW w:w="778" w:type="pct"/>
                <w:shd w:val="clear" w:color="auto" w:fill="auto"/>
                <w:noWrap/>
                <w:tcMar>
                  <w:top w:w="29" w:type="dxa"/>
                  <w:left w:w="58" w:type="dxa"/>
                  <w:bottom w:w="29" w:type="dxa"/>
                  <w:right w:w="58" w:type="dxa"/>
                </w:tcMar>
                <w:vAlign w:val="center"/>
              </w:tcPr>
            </w:tcPrChange>
          </w:tcPr>
          <w:p w14:paraId="179F297A" w14:textId="2D00E67E" w:rsidR="00A36076" w:rsidRPr="00A36076" w:rsidRDefault="00A36076" w:rsidP="00C12CC7">
            <w:pPr>
              <w:spacing w:after="0"/>
              <w:jc w:val="right"/>
              <w:rPr>
                <w:ins w:id="460" w:author="Gavin Thomas Koma" w:date="2023-02-09T13:14:00Z"/>
                <w:sz w:val="18"/>
                <w:szCs w:val="18"/>
                <w:highlight w:val="yellow"/>
                <w:rPrChange w:id="461" w:author="Gavin Thomas Koma" w:date="2023-02-09T13:17:00Z">
                  <w:rPr>
                    <w:ins w:id="462" w:author="Gavin Thomas Koma" w:date="2023-02-09T13:14:00Z"/>
                    <w:sz w:val="18"/>
                    <w:szCs w:val="18"/>
                  </w:rPr>
                </w:rPrChange>
              </w:rPr>
            </w:pPr>
            <w:ins w:id="463" w:author="Gavin Thomas Koma" w:date="2023-02-09T13:14:00Z">
              <w:r w:rsidRPr="00A36076">
                <w:rPr>
                  <w:sz w:val="18"/>
                  <w:szCs w:val="18"/>
                  <w:highlight w:val="yellow"/>
                  <w:rPrChange w:id="464" w:author="Gavin Thomas Koma" w:date="2023-02-09T13:17:00Z">
                    <w:rPr>
                      <w:sz w:val="18"/>
                      <w:szCs w:val="18"/>
                    </w:rPr>
                  </w:rPrChange>
                </w:rPr>
                <w:t>96</w:t>
              </w:r>
            </w:ins>
            <w:ins w:id="465" w:author="Gavin Thomas Koma" w:date="2023-02-12T12:02:00Z">
              <w:r w:rsidR="00523D16">
                <w:rPr>
                  <w:sz w:val="18"/>
                  <w:szCs w:val="18"/>
                  <w:highlight w:val="yellow"/>
                </w:rPr>
                <w:t>.</w:t>
              </w:r>
            </w:ins>
            <w:ins w:id="466" w:author="Gavin Thomas Koma" w:date="2023-02-09T13:14:00Z">
              <w:r w:rsidRPr="00A36076">
                <w:rPr>
                  <w:sz w:val="18"/>
                  <w:szCs w:val="18"/>
                  <w:highlight w:val="yellow"/>
                  <w:rPrChange w:id="467" w:author="Gavin Thomas Koma" w:date="2023-02-09T13:17:00Z">
                    <w:rPr>
                      <w:sz w:val="18"/>
                      <w:szCs w:val="18"/>
                    </w:rPr>
                  </w:rPrChange>
                </w:rPr>
                <w:t>87</w:t>
              </w:r>
            </w:ins>
          </w:p>
        </w:tc>
        <w:tc>
          <w:tcPr>
            <w:tcW w:w="777" w:type="pct"/>
            <w:shd w:val="clear" w:color="auto" w:fill="auto"/>
            <w:noWrap/>
            <w:tcMar>
              <w:top w:w="29" w:type="dxa"/>
              <w:left w:w="58" w:type="dxa"/>
              <w:bottom w:w="29" w:type="dxa"/>
              <w:right w:w="58" w:type="dxa"/>
            </w:tcMar>
            <w:vAlign w:val="center"/>
            <w:tcPrChange w:id="468" w:author="Gavin Thomas Koma" w:date="2023-02-11T22:52:00Z">
              <w:tcPr>
                <w:tcW w:w="778" w:type="pct"/>
                <w:shd w:val="clear" w:color="auto" w:fill="auto"/>
                <w:noWrap/>
                <w:tcMar>
                  <w:top w:w="29" w:type="dxa"/>
                  <w:left w:w="58" w:type="dxa"/>
                  <w:bottom w:w="29" w:type="dxa"/>
                  <w:right w:w="58" w:type="dxa"/>
                </w:tcMar>
                <w:vAlign w:val="center"/>
              </w:tcPr>
            </w:tcPrChange>
          </w:tcPr>
          <w:p w14:paraId="5006E956" w14:textId="512BDC3D" w:rsidR="00A36076" w:rsidRPr="00A36076" w:rsidRDefault="00A36076" w:rsidP="00C12CC7">
            <w:pPr>
              <w:spacing w:after="0"/>
              <w:jc w:val="right"/>
              <w:rPr>
                <w:ins w:id="469" w:author="Gavin Thomas Koma" w:date="2023-02-09T13:14:00Z"/>
                <w:sz w:val="18"/>
                <w:szCs w:val="18"/>
                <w:highlight w:val="yellow"/>
                <w:rPrChange w:id="470" w:author="Gavin Thomas Koma" w:date="2023-02-09T13:17:00Z">
                  <w:rPr>
                    <w:ins w:id="471" w:author="Gavin Thomas Koma" w:date="2023-02-09T13:14:00Z"/>
                    <w:sz w:val="18"/>
                    <w:szCs w:val="18"/>
                  </w:rPr>
                </w:rPrChange>
              </w:rPr>
            </w:pPr>
            <w:ins w:id="472" w:author="Gavin Thomas Koma" w:date="2023-02-09T13:14:00Z">
              <w:r w:rsidRPr="00A36076">
                <w:rPr>
                  <w:sz w:val="18"/>
                  <w:szCs w:val="18"/>
                  <w:highlight w:val="yellow"/>
                  <w:rPrChange w:id="473" w:author="Gavin Thomas Koma" w:date="2023-02-09T13:17:00Z">
                    <w:rPr>
                      <w:sz w:val="18"/>
                      <w:szCs w:val="18"/>
                    </w:rPr>
                  </w:rPrChange>
                </w:rPr>
                <w:t>97</w:t>
              </w:r>
            </w:ins>
            <w:ins w:id="474" w:author="Gavin Thomas Koma" w:date="2023-02-12T12:03:00Z">
              <w:r w:rsidR="00523D16">
                <w:rPr>
                  <w:sz w:val="18"/>
                  <w:szCs w:val="18"/>
                  <w:highlight w:val="yellow"/>
                </w:rPr>
                <w:t>.</w:t>
              </w:r>
            </w:ins>
            <w:ins w:id="475" w:author="Gavin Thomas Koma" w:date="2023-02-09T13:14:00Z">
              <w:r w:rsidRPr="00A36076">
                <w:rPr>
                  <w:sz w:val="18"/>
                  <w:szCs w:val="18"/>
                  <w:highlight w:val="yellow"/>
                  <w:rPrChange w:id="476" w:author="Gavin Thomas Koma" w:date="2023-02-09T13:17:00Z">
                    <w:rPr>
                      <w:sz w:val="18"/>
                      <w:szCs w:val="18"/>
                    </w:rPr>
                  </w:rPrChange>
                </w:rPr>
                <w:t>13</w:t>
              </w:r>
            </w:ins>
          </w:p>
        </w:tc>
        <w:tc>
          <w:tcPr>
            <w:tcW w:w="777" w:type="pct"/>
            <w:tcMar>
              <w:top w:w="29" w:type="dxa"/>
              <w:left w:w="58" w:type="dxa"/>
              <w:bottom w:w="29" w:type="dxa"/>
              <w:right w:w="58" w:type="dxa"/>
            </w:tcMar>
            <w:vAlign w:val="center"/>
            <w:tcPrChange w:id="477" w:author="Gavin Thomas Koma" w:date="2023-02-11T22:52:00Z">
              <w:tcPr>
                <w:tcW w:w="778" w:type="pct"/>
                <w:tcMar>
                  <w:top w:w="29" w:type="dxa"/>
                  <w:left w:w="58" w:type="dxa"/>
                  <w:bottom w:w="29" w:type="dxa"/>
                  <w:right w:w="58" w:type="dxa"/>
                </w:tcMar>
                <w:vAlign w:val="center"/>
              </w:tcPr>
            </w:tcPrChange>
          </w:tcPr>
          <w:p w14:paraId="3432750A" w14:textId="6AF78B98" w:rsidR="00A36076" w:rsidRPr="00A36076" w:rsidRDefault="00A36076" w:rsidP="00C12CC7">
            <w:pPr>
              <w:spacing w:after="0"/>
              <w:jc w:val="right"/>
              <w:rPr>
                <w:ins w:id="478" w:author="Gavin Thomas Koma" w:date="2023-02-09T13:14:00Z"/>
                <w:sz w:val="18"/>
                <w:szCs w:val="18"/>
                <w:highlight w:val="yellow"/>
                <w:rPrChange w:id="479" w:author="Gavin Thomas Koma" w:date="2023-02-09T13:17:00Z">
                  <w:rPr>
                    <w:ins w:id="480" w:author="Gavin Thomas Koma" w:date="2023-02-09T13:14:00Z"/>
                    <w:sz w:val="18"/>
                    <w:szCs w:val="18"/>
                  </w:rPr>
                </w:rPrChange>
              </w:rPr>
            </w:pPr>
            <w:ins w:id="481" w:author="Gavin Thomas Koma" w:date="2023-02-09T13:14:00Z">
              <w:r w:rsidRPr="00A36076">
                <w:rPr>
                  <w:sz w:val="18"/>
                  <w:szCs w:val="18"/>
                  <w:highlight w:val="yellow"/>
                  <w:rPrChange w:id="482" w:author="Gavin Thomas Koma" w:date="2023-02-09T13:17:00Z">
                    <w:rPr>
                      <w:sz w:val="18"/>
                      <w:szCs w:val="18"/>
                    </w:rPr>
                  </w:rPrChange>
                </w:rPr>
                <w:t>93</w:t>
              </w:r>
            </w:ins>
            <w:ins w:id="483" w:author="Gavin Thomas Koma" w:date="2023-02-12T12:03:00Z">
              <w:r w:rsidR="00523D16">
                <w:rPr>
                  <w:sz w:val="18"/>
                  <w:szCs w:val="18"/>
                  <w:highlight w:val="yellow"/>
                </w:rPr>
                <w:t>.</w:t>
              </w:r>
            </w:ins>
            <w:ins w:id="484" w:author="Gavin Thomas Koma" w:date="2023-02-09T13:14:00Z">
              <w:r w:rsidRPr="00A36076">
                <w:rPr>
                  <w:sz w:val="18"/>
                  <w:szCs w:val="18"/>
                  <w:highlight w:val="yellow"/>
                  <w:rPrChange w:id="485" w:author="Gavin Thomas Koma" w:date="2023-02-09T13:17:00Z">
                    <w:rPr>
                      <w:sz w:val="18"/>
                      <w:szCs w:val="18"/>
                    </w:rPr>
                  </w:rPrChange>
                </w:rPr>
                <w:t>04</w:t>
              </w:r>
            </w:ins>
          </w:p>
        </w:tc>
      </w:tr>
      <w:tr w:rsidR="00A36076" w:rsidRPr="007D67D1" w14:paraId="7C98467B" w14:textId="77777777" w:rsidTr="008514CA">
        <w:trPr>
          <w:trHeight w:val="71"/>
          <w:jc w:val="center"/>
          <w:ins w:id="486" w:author="Gavin Thomas Koma" w:date="2023-02-09T13:14:00Z"/>
          <w:trPrChange w:id="487"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488" w:author="Gavin Thomas Koma" w:date="2023-02-11T22:52:00Z">
              <w:tcPr>
                <w:tcW w:w="361" w:type="pct"/>
                <w:vMerge/>
                <w:shd w:val="clear" w:color="auto" w:fill="auto"/>
                <w:noWrap/>
                <w:tcMar>
                  <w:top w:w="29" w:type="dxa"/>
                  <w:left w:w="58" w:type="dxa"/>
                  <w:bottom w:w="29" w:type="dxa"/>
                  <w:right w:w="58" w:type="dxa"/>
                </w:tcMar>
              </w:tcPr>
            </w:tcPrChange>
          </w:tcPr>
          <w:p w14:paraId="160EB6B4" w14:textId="77777777" w:rsidR="00A36076" w:rsidRPr="000D0208" w:rsidRDefault="00A36076" w:rsidP="00C12CC7">
            <w:pPr>
              <w:spacing w:after="0"/>
              <w:jc w:val="center"/>
              <w:rPr>
                <w:ins w:id="489" w:author="Gavin Thomas Koma" w:date="2023-02-09T13:14:00Z"/>
                <w:color w:val="000000"/>
                <w:sz w:val="18"/>
                <w:szCs w:val="18"/>
              </w:rPr>
            </w:pPr>
          </w:p>
        </w:tc>
        <w:tc>
          <w:tcPr>
            <w:tcW w:w="968" w:type="pct"/>
            <w:tcMar>
              <w:top w:w="29" w:type="dxa"/>
              <w:left w:w="58" w:type="dxa"/>
              <w:bottom w:w="29" w:type="dxa"/>
              <w:right w:w="58" w:type="dxa"/>
            </w:tcMar>
            <w:tcPrChange w:id="490" w:author="Gavin Thomas Koma" w:date="2023-02-11T22:52:00Z">
              <w:tcPr>
                <w:tcW w:w="967" w:type="pct"/>
                <w:tcMar>
                  <w:top w:w="29" w:type="dxa"/>
                  <w:left w:w="58" w:type="dxa"/>
                  <w:bottom w:w="29" w:type="dxa"/>
                  <w:right w:w="58" w:type="dxa"/>
                </w:tcMar>
              </w:tcPr>
            </w:tcPrChange>
          </w:tcPr>
          <w:p w14:paraId="4D83D14F" w14:textId="77777777" w:rsidR="00A36076" w:rsidRPr="000D0208" w:rsidRDefault="00A36076" w:rsidP="00C12CC7">
            <w:pPr>
              <w:spacing w:after="0"/>
              <w:jc w:val="center"/>
              <w:rPr>
                <w:ins w:id="491" w:author="Gavin Thomas Koma" w:date="2023-02-09T13:14:00Z"/>
                <w:color w:val="000000"/>
                <w:sz w:val="18"/>
                <w:szCs w:val="18"/>
              </w:rPr>
            </w:pPr>
            <w:ins w:id="492" w:author="Gavin Thomas Koma" w:date="2023-02-09T13:14:00Z">
              <w:r>
                <w:rPr>
                  <w:color w:val="000000"/>
                  <w:sz w:val="18"/>
                  <w:szCs w:val="18"/>
                </w:rPr>
                <w:t>LDA</w:t>
              </w:r>
            </w:ins>
          </w:p>
        </w:tc>
        <w:tc>
          <w:tcPr>
            <w:tcW w:w="1339" w:type="pct"/>
            <w:tcPrChange w:id="493" w:author="Gavin Thomas Koma" w:date="2023-02-11T22:52:00Z">
              <w:tcPr>
                <w:tcW w:w="1337" w:type="pct"/>
              </w:tcPr>
            </w:tcPrChange>
          </w:tcPr>
          <w:p w14:paraId="5501AD33" w14:textId="77777777" w:rsidR="00A36076" w:rsidRPr="000D0208" w:rsidRDefault="00A36076" w:rsidP="00C12CC7">
            <w:pPr>
              <w:spacing w:after="0"/>
              <w:jc w:val="center"/>
              <w:rPr>
                <w:ins w:id="494" w:author="Gavin Thomas Koma" w:date="2023-02-09T13:14:00Z"/>
                <w:sz w:val="18"/>
                <w:szCs w:val="18"/>
              </w:rPr>
            </w:pPr>
            <w:ins w:id="495" w:author="Gavin Thomas Koma" w:date="2023-02-09T13:14:00Z">
              <w:r>
                <w:rPr>
                  <w:sz w:val="18"/>
                  <w:szCs w:val="18"/>
                </w:rPr>
                <w:t>/</w:t>
              </w:r>
              <w:proofErr w:type="gramStart"/>
              <w:r>
                <w:rPr>
                  <w:sz w:val="18"/>
                  <w:szCs w:val="18"/>
                </w:rPr>
                <w:t>train</w:t>
              </w:r>
              <w:proofErr w:type="gramEnd"/>
            </w:ins>
          </w:p>
        </w:tc>
        <w:tc>
          <w:tcPr>
            <w:tcW w:w="777" w:type="pct"/>
            <w:shd w:val="clear" w:color="auto" w:fill="auto"/>
            <w:noWrap/>
            <w:tcMar>
              <w:top w:w="29" w:type="dxa"/>
              <w:left w:w="58" w:type="dxa"/>
              <w:bottom w:w="29" w:type="dxa"/>
              <w:right w:w="58" w:type="dxa"/>
            </w:tcMar>
            <w:vAlign w:val="center"/>
            <w:tcPrChange w:id="496" w:author="Gavin Thomas Koma" w:date="2023-02-11T22:52:00Z">
              <w:tcPr>
                <w:tcW w:w="778" w:type="pct"/>
                <w:shd w:val="clear" w:color="auto" w:fill="auto"/>
                <w:noWrap/>
                <w:tcMar>
                  <w:top w:w="29" w:type="dxa"/>
                  <w:left w:w="58" w:type="dxa"/>
                  <w:bottom w:w="29" w:type="dxa"/>
                  <w:right w:w="58" w:type="dxa"/>
                </w:tcMar>
                <w:vAlign w:val="center"/>
              </w:tcPr>
            </w:tcPrChange>
          </w:tcPr>
          <w:p w14:paraId="3C5E4DC7" w14:textId="60D21295" w:rsidR="00A36076" w:rsidRPr="00A36076" w:rsidRDefault="00A36076" w:rsidP="00C12CC7">
            <w:pPr>
              <w:spacing w:after="0"/>
              <w:jc w:val="right"/>
              <w:rPr>
                <w:ins w:id="497" w:author="Gavin Thomas Koma" w:date="2023-02-09T13:14:00Z"/>
                <w:sz w:val="18"/>
                <w:szCs w:val="18"/>
                <w:highlight w:val="yellow"/>
                <w:rPrChange w:id="498" w:author="Gavin Thomas Koma" w:date="2023-02-09T13:17:00Z">
                  <w:rPr>
                    <w:ins w:id="499" w:author="Gavin Thomas Koma" w:date="2023-02-09T13:14:00Z"/>
                    <w:sz w:val="18"/>
                    <w:szCs w:val="18"/>
                  </w:rPr>
                </w:rPrChange>
              </w:rPr>
            </w:pPr>
            <w:ins w:id="500" w:author="Gavin Thomas Koma" w:date="2023-02-09T13:14:00Z">
              <w:r w:rsidRPr="00A36076">
                <w:rPr>
                  <w:sz w:val="18"/>
                  <w:szCs w:val="18"/>
                  <w:highlight w:val="yellow"/>
                  <w:rPrChange w:id="501" w:author="Gavin Thomas Koma" w:date="2023-02-09T13:17:00Z">
                    <w:rPr>
                      <w:sz w:val="18"/>
                      <w:szCs w:val="18"/>
                    </w:rPr>
                  </w:rPrChange>
                </w:rPr>
                <w:t>96</w:t>
              </w:r>
            </w:ins>
            <w:ins w:id="502" w:author="Gavin Thomas Koma" w:date="2023-02-12T12:02:00Z">
              <w:r w:rsidR="00523D16">
                <w:rPr>
                  <w:sz w:val="18"/>
                  <w:szCs w:val="18"/>
                  <w:highlight w:val="yellow"/>
                </w:rPr>
                <w:t>.</w:t>
              </w:r>
            </w:ins>
            <w:ins w:id="503" w:author="Gavin Thomas Koma" w:date="2023-02-09T13:14:00Z">
              <w:r w:rsidRPr="00A36076">
                <w:rPr>
                  <w:sz w:val="18"/>
                  <w:szCs w:val="18"/>
                  <w:highlight w:val="yellow"/>
                  <w:rPrChange w:id="504" w:author="Gavin Thomas Koma" w:date="2023-02-09T13:17:00Z">
                    <w:rPr>
                      <w:sz w:val="18"/>
                      <w:szCs w:val="18"/>
                    </w:rPr>
                  </w:rPrChange>
                </w:rPr>
                <w:t>20</w:t>
              </w:r>
            </w:ins>
          </w:p>
        </w:tc>
        <w:tc>
          <w:tcPr>
            <w:tcW w:w="777" w:type="pct"/>
            <w:shd w:val="clear" w:color="auto" w:fill="auto"/>
            <w:noWrap/>
            <w:tcMar>
              <w:top w:w="29" w:type="dxa"/>
              <w:left w:w="58" w:type="dxa"/>
              <w:bottom w:w="29" w:type="dxa"/>
              <w:right w:w="58" w:type="dxa"/>
            </w:tcMar>
            <w:vAlign w:val="center"/>
            <w:tcPrChange w:id="505" w:author="Gavin Thomas Koma" w:date="2023-02-11T22:52:00Z">
              <w:tcPr>
                <w:tcW w:w="778" w:type="pct"/>
                <w:shd w:val="clear" w:color="auto" w:fill="auto"/>
                <w:noWrap/>
                <w:tcMar>
                  <w:top w:w="29" w:type="dxa"/>
                  <w:left w:w="58" w:type="dxa"/>
                  <w:bottom w:w="29" w:type="dxa"/>
                  <w:right w:w="58" w:type="dxa"/>
                </w:tcMar>
                <w:vAlign w:val="center"/>
              </w:tcPr>
            </w:tcPrChange>
          </w:tcPr>
          <w:p w14:paraId="08DA9361" w14:textId="0949F6BE" w:rsidR="00A36076" w:rsidRPr="00A36076" w:rsidRDefault="00A36076" w:rsidP="00C12CC7">
            <w:pPr>
              <w:spacing w:after="0"/>
              <w:jc w:val="right"/>
              <w:rPr>
                <w:ins w:id="506" w:author="Gavin Thomas Koma" w:date="2023-02-09T13:14:00Z"/>
                <w:sz w:val="18"/>
                <w:szCs w:val="18"/>
                <w:highlight w:val="yellow"/>
                <w:rPrChange w:id="507" w:author="Gavin Thomas Koma" w:date="2023-02-09T13:17:00Z">
                  <w:rPr>
                    <w:ins w:id="508" w:author="Gavin Thomas Koma" w:date="2023-02-09T13:14:00Z"/>
                    <w:sz w:val="18"/>
                    <w:szCs w:val="18"/>
                  </w:rPr>
                </w:rPrChange>
              </w:rPr>
            </w:pPr>
            <w:ins w:id="509" w:author="Gavin Thomas Koma" w:date="2023-02-09T13:14:00Z">
              <w:r w:rsidRPr="00A36076">
                <w:rPr>
                  <w:sz w:val="18"/>
                  <w:szCs w:val="18"/>
                  <w:highlight w:val="yellow"/>
                  <w:rPrChange w:id="510" w:author="Gavin Thomas Koma" w:date="2023-02-09T13:17:00Z">
                    <w:rPr>
                      <w:sz w:val="18"/>
                      <w:szCs w:val="18"/>
                    </w:rPr>
                  </w:rPrChange>
                </w:rPr>
                <w:t>91</w:t>
              </w:r>
            </w:ins>
            <w:ins w:id="511" w:author="Gavin Thomas Koma" w:date="2023-02-12T12:03:00Z">
              <w:r w:rsidR="00523D16">
                <w:rPr>
                  <w:sz w:val="18"/>
                  <w:szCs w:val="18"/>
                  <w:highlight w:val="yellow"/>
                </w:rPr>
                <w:t>.</w:t>
              </w:r>
            </w:ins>
            <w:ins w:id="512" w:author="Gavin Thomas Koma" w:date="2023-02-09T13:14:00Z">
              <w:r w:rsidRPr="00A36076">
                <w:rPr>
                  <w:sz w:val="18"/>
                  <w:szCs w:val="18"/>
                  <w:highlight w:val="yellow"/>
                  <w:rPrChange w:id="513" w:author="Gavin Thomas Koma" w:date="2023-02-09T13:17:00Z">
                    <w:rPr>
                      <w:sz w:val="18"/>
                      <w:szCs w:val="18"/>
                    </w:rPr>
                  </w:rPrChange>
                </w:rPr>
                <w:t>44</w:t>
              </w:r>
            </w:ins>
          </w:p>
        </w:tc>
        <w:tc>
          <w:tcPr>
            <w:tcW w:w="777" w:type="pct"/>
            <w:tcMar>
              <w:top w:w="29" w:type="dxa"/>
              <w:left w:w="58" w:type="dxa"/>
              <w:bottom w:w="29" w:type="dxa"/>
              <w:right w:w="58" w:type="dxa"/>
            </w:tcMar>
            <w:vAlign w:val="center"/>
            <w:tcPrChange w:id="514" w:author="Gavin Thomas Koma" w:date="2023-02-11T22:52:00Z">
              <w:tcPr>
                <w:tcW w:w="778" w:type="pct"/>
                <w:tcMar>
                  <w:top w:w="29" w:type="dxa"/>
                  <w:left w:w="58" w:type="dxa"/>
                  <w:bottom w:w="29" w:type="dxa"/>
                  <w:right w:w="58" w:type="dxa"/>
                </w:tcMar>
                <w:vAlign w:val="center"/>
              </w:tcPr>
            </w:tcPrChange>
          </w:tcPr>
          <w:p w14:paraId="445499AC" w14:textId="65A8A515" w:rsidR="00A36076" w:rsidRPr="00A36076" w:rsidRDefault="00A36076" w:rsidP="00C12CC7">
            <w:pPr>
              <w:spacing w:after="0"/>
              <w:jc w:val="right"/>
              <w:rPr>
                <w:ins w:id="515" w:author="Gavin Thomas Koma" w:date="2023-02-09T13:14:00Z"/>
                <w:sz w:val="18"/>
                <w:szCs w:val="18"/>
                <w:highlight w:val="yellow"/>
                <w:rPrChange w:id="516" w:author="Gavin Thomas Koma" w:date="2023-02-09T13:17:00Z">
                  <w:rPr>
                    <w:ins w:id="517" w:author="Gavin Thomas Koma" w:date="2023-02-09T13:14:00Z"/>
                    <w:sz w:val="18"/>
                    <w:szCs w:val="18"/>
                  </w:rPr>
                </w:rPrChange>
              </w:rPr>
            </w:pPr>
            <w:ins w:id="518" w:author="Gavin Thomas Koma" w:date="2023-02-09T13:14:00Z">
              <w:r w:rsidRPr="00A36076">
                <w:rPr>
                  <w:sz w:val="18"/>
                  <w:szCs w:val="18"/>
                  <w:highlight w:val="yellow"/>
                  <w:rPrChange w:id="519" w:author="Gavin Thomas Koma" w:date="2023-02-09T13:17:00Z">
                    <w:rPr>
                      <w:sz w:val="18"/>
                      <w:szCs w:val="18"/>
                    </w:rPr>
                  </w:rPrChange>
                </w:rPr>
                <w:t>98</w:t>
              </w:r>
            </w:ins>
            <w:ins w:id="520" w:author="Gavin Thomas Koma" w:date="2023-02-12T12:03:00Z">
              <w:r w:rsidR="00523D16">
                <w:rPr>
                  <w:sz w:val="18"/>
                  <w:szCs w:val="18"/>
                  <w:highlight w:val="yellow"/>
                </w:rPr>
                <w:t>.</w:t>
              </w:r>
            </w:ins>
            <w:ins w:id="521" w:author="Gavin Thomas Koma" w:date="2023-02-09T13:14:00Z">
              <w:r w:rsidRPr="00A36076">
                <w:rPr>
                  <w:sz w:val="18"/>
                  <w:szCs w:val="18"/>
                  <w:highlight w:val="yellow"/>
                  <w:rPrChange w:id="522" w:author="Gavin Thomas Koma" w:date="2023-02-09T13:17:00Z">
                    <w:rPr>
                      <w:sz w:val="18"/>
                      <w:szCs w:val="18"/>
                    </w:rPr>
                  </w:rPrChange>
                </w:rPr>
                <w:t>03</w:t>
              </w:r>
            </w:ins>
          </w:p>
        </w:tc>
      </w:tr>
      <w:tr w:rsidR="00A36076" w:rsidRPr="007D67D1" w14:paraId="4FFAC7A9" w14:textId="77777777" w:rsidTr="008514CA">
        <w:trPr>
          <w:trHeight w:val="71"/>
          <w:jc w:val="center"/>
          <w:ins w:id="523" w:author="Gavin Thomas Koma" w:date="2023-02-09T13:14:00Z"/>
          <w:trPrChange w:id="524"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525" w:author="Gavin Thomas Koma" w:date="2023-02-11T22:52:00Z">
              <w:tcPr>
                <w:tcW w:w="361" w:type="pct"/>
                <w:vMerge/>
                <w:shd w:val="clear" w:color="auto" w:fill="auto"/>
                <w:noWrap/>
                <w:tcMar>
                  <w:top w:w="29" w:type="dxa"/>
                  <w:left w:w="58" w:type="dxa"/>
                  <w:bottom w:w="29" w:type="dxa"/>
                  <w:right w:w="58" w:type="dxa"/>
                </w:tcMar>
              </w:tcPr>
            </w:tcPrChange>
          </w:tcPr>
          <w:p w14:paraId="78D4C535" w14:textId="77777777" w:rsidR="00A36076" w:rsidRPr="000D0208" w:rsidRDefault="00A36076" w:rsidP="00C12CC7">
            <w:pPr>
              <w:spacing w:after="0"/>
              <w:jc w:val="center"/>
              <w:rPr>
                <w:ins w:id="526" w:author="Gavin Thomas Koma" w:date="2023-02-09T13:14:00Z"/>
                <w:color w:val="000000"/>
                <w:sz w:val="18"/>
                <w:szCs w:val="18"/>
              </w:rPr>
            </w:pPr>
          </w:p>
        </w:tc>
        <w:tc>
          <w:tcPr>
            <w:tcW w:w="968" w:type="pct"/>
            <w:tcMar>
              <w:top w:w="29" w:type="dxa"/>
              <w:left w:w="58" w:type="dxa"/>
              <w:bottom w:w="29" w:type="dxa"/>
              <w:right w:w="58" w:type="dxa"/>
            </w:tcMar>
            <w:tcPrChange w:id="527" w:author="Gavin Thomas Koma" w:date="2023-02-11T22:52:00Z">
              <w:tcPr>
                <w:tcW w:w="967" w:type="pct"/>
                <w:tcMar>
                  <w:top w:w="29" w:type="dxa"/>
                  <w:left w:w="58" w:type="dxa"/>
                  <w:bottom w:w="29" w:type="dxa"/>
                  <w:right w:w="58" w:type="dxa"/>
                </w:tcMar>
              </w:tcPr>
            </w:tcPrChange>
          </w:tcPr>
          <w:p w14:paraId="159E6B15" w14:textId="77777777" w:rsidR="00A36076" w:rsidRPr="000D0208" w:rsidRDefault="00A36076" w:rsidP="00C12CC7">
            <w:pPr>
              <w:spacing w:after="0"/>
              <w:jc w:val="center"/>
              <w:rPr>
                <w:ins w:id="528" w:author="Gavin Thomas Koma" w:date="2023-02-09T13:14:00Z"/>
                <w:color w:val="000000"/>
                <w:sz w:val="18"/>
                <w:szCs w:val="18"/>
              </w:rPr>
            </w:pPr>
            <w:ins w:id="529" w:author="Gavin Thomas Koma" w:date="2023-02-09T13:14:00Z">
              <w:r>
                <w:rPr>
                  <w:color w:val="000000"/>
                  <w:sz w:val="18"/>
                  <w:szCs w:val="18"/>
                </w:rPr>
                <w:t>CI-PCA</w:t>
              </w:r>
            </w:ins>
          </w:p>
        </w:tc>
        <w:tc>
          <w:tcPr>
            <w:tcW w:w="1339" w:type="pct"/>
            <w:tcPrChange w:id="530" w:author="Gavin Thomas Koma" w:date="2023-02-11T22:52:00Z">
              <w:tcPr>
                <w:tcW w:w="1337" w:type="pct"/>
              </w:tcPr>
            </w:tcPrChange>
          </w:tcPr>
          <w:p w14:paraId="797EBC99" w14:textId="77777777" w:rsidR="00A36076" w:rsidRPr="000D0208" w:rsidRDefault="00A36076" w:rsidP="00C12CC7">
            <w:pPr>
              <w:spacing w:after="0"/>
              <w:jc w:val="center"/>
              <w:rPr>
                <w:ins w:id="531" w:author="Gavin Thomas Koma" w:date="2023-02-09T13:14:00Z"/>
                <w:sz w:val="18"/>
                <w:szCs w:val="18"/>
              </w:rPr>
            </w:pPr>
            <w:ins w:id="532"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533" w:author="Gavin Thomas Koma" w:date="2023-02-11T22:52:00Z">
              <w:tcPr>
                <w:tcW w:w="778" w:type="pct"/>
                <w:shd w:val="clear" w:color="auto" w:fill="auto"/>
                <w:noWrap/>
                <w:tcMar>
                  <w:top w:w="29" w:type="dxa"/>
                  <w:left w:w="58" w:type="dxa"/>
                  <w:bottom w:w="29" w:type="dxa"/>
                  <w:right w:w="58" w:type="dxa"/>
                </w:tcMar>
                <w:vAlign w:val="center"/>
              </w:tcPr>
            </w:tcPrChange>
          </w:tcPr>
          <w:p w14:paraId="0E162DB9" w14:textId="0F332AD5" w:rsidR="00A36076" w:rsidRPr="00A36076" w:rsidRDefault="00A36076" w:rsidP="00C12CC7">
            <w:pPr>
              <w:spacing w:after="0"/>
              <w:jc w:val="right"/>
              <w:rPr>
                <w:ins w:id="534" w:author="Gavin Thomas Koma" w:date="2023-02-09T13:14:00Z"/>
                <w:sz w:val="18"/>
                <w:szCs w:val="18"/>
                <w:highlight w:val="yellow"/>
                <w:rPrChange w:id="535" w:author="Gavin Thomas Koma" w:date="2023-02-09T13:17:00Z">
                  <w:rPr>
                    <w:ins w:id="536" w:author="Gavin Thomas Koma" w:date="2023-02-09T13:14:00Z"/>
                    <w:sz w:val="18"/>
                    <w:szCs w:val="18"/>
                  </w:rPr>
                </w:rPrChange>
              </w:rPr>
            </w:pPr>
            <w:ins w:id="537" w:author="Gavin Thomas Koma" w:date="2023-02-09T13:14:00Z">
              <w:r w:rsidRPr="00A36076">
                <w:rPr>
                  <w:sz w:val="18"/>
                  <w:szCs w:val="18"/>
                  <w:highlight w:val="yellow"/>
                  <w:rPrChange w:id="538" w:author="Gavin Thomas Koma" w:date="2023-02-09T13:17:00Z">
                    <w:rPr>
                      <w:sz w:val="18"/>
                      <w:szCs w:val="18"/>
                    </w:rPr>
                  </w:rPrChange>
                </w:rPr>
                <w:t>94</w:t>
              </w:r>
            </w:ins>
            <w:ins w:id="539" w:author="Gavin Thomas Koma" w:date="2023-02-12T12:02:00Z">
              <w:r w:rsidR="00523D16">
                <w:rPr>
                  <w:sz w:val="18"/>
                  <w:szCs w:val="18"/>
                  <w:highlight w:val="yellow"/>
                </w:rPr>
                <w:t>.</w:t>
              </w:r>
            </w:ins>
            <w:ins w:id="540" w:author="Gavin Thomas Koma" w:date="2023-02-09T13:14:00Z">
              <w:r w:rsidRPr="00A36076">
                <w:rPr>
                  <w:sz w:val="18"/>
                  <w:szCs w:val="18"/>
                  <w:highlight w:val="yellow"/>
                  <w:rPrChange w:id="541" w:author="Gavin Thomas Koma" w:date="2023-02-09T13:17:00Z">
                    <w:rPr>
                      <w:sz w:val="18"/>
                      <w:szCs w:val="18"/>
                    </w:rPr>
                  </w:rPrChange>
                </w:rPr>
                <w:t>75</w:t>
              </w:r>
            </w:ins>
          </w:p>
        </w:tc>
        <w:tc>
          <w:tcPr>
            <w:tcW w:w="777" w:type="pct"/>
            <w:shd w:val="clear" w:color="auto" w:fill="auto"/>
            <w:noWrap/>
            <w:tcMar>
              <w:top w:w="29" w:type="dxa"/>
              <w:left w:w="58" w:type="dxa"/>
              <w:bottom w:w="29" w:type="dxa"/>
              <w:right w:w="58" w:type="dxa"/>
            </w:tcMar>
            <w:vAlign w:val="center"/>
            <w:tcPrChange w:id="542" w:author="Gavin Thomas Koma" w:date="2023-02-11T22:52:00Z">
              <w:tcPr>
                <w:tcW w:w="778" w:type="pct"/>
                <w:shd w:val="clear" w:color="auto" w:fill="auto"/>
                <w:noWrap/>
                <w:tcMar>
                  <w:top w:w="29" w:type="dxa"/>
                  <w:left w:w="58" w:type="dxa"/>
                  <w:bottom w:w="29" w:type="dxa"/>
                  <w:right w:w="58" w:type="dxa"/>
                </w:tcMar>
                <w:vAlign w:val="center"/>
              </w:tcPr>
            </w:tcPrChange>
          </w:tcPr>
          <w:p w14:paraId="03E4DAAB" w14:textId="08C5D974" w:rsidR="00A36076" w:rsidRPr="00A36076" w:rsidRDefault="00A36076" w:rsidP="00C12CC7">
            <w:pPr>
              <w:spacing w:after="0"/>
              <w:jc w:val="right"/>
              <w:rPr>
                <w:ins w:id="543" w:author="Gavin Thomas Koma" w:date="2023-02-09T13:14:00Z"/>
                <w:sz w:val="18"/>
                <w:szCs w:val="18"/>
                <w:highlight w:val="yellow"/>
                <w:rPrChange w:id="544" w:author="Gavin Thomas Koma" w:date="2023-02-09T13:17:00Z">
                  <w:rPr>
                    <w:ins w:id="545" w:author="Gavin Thomas Koma" w:date="2023-02-09T13:14:00Z"/>
                    <w:sz w:val="18"/>
                    <w:szCs w:val="18"/>
                  </w:rPr>
                </w:rPrChange>
              </w:rPr>
            </w:pPr>
            <w:ins w:id="546" w:author="Gavin Thomas Koma" w:date="2023-02-09T13:14:00Z">
              <w:r w:rsidRPr="00A36076">
                <w:rPr>
                  <w:sz w:val="18"/>
                  <w:szCs w:val="18"/>
                  <w:highlight w:val="yellow"/>
                  <w:rPrChange w:id="547" w:author="Gavin Thomas Koma" w:date="2023-02-09T13:17:00Z">
                    <w:rPr>
                      <w:sz w:val="18"/>
                      <w:szCs w:val="18"/>
                    </w:rPr>
                  </w:rPrChange>
                </w:rPr>
                <w:t>91</w:t>
              </w:r>
            </w:ins>
            <w:ins w:id="548" w:author="Gavin Thomas Koma" w:date="2023-02-12T12:03:00Z">
              <w:r w:rsidR="00523D16">
                <w:rPr>
                  <w:sz w:val="18"/>
                  <w:szCs w:val="18"/>
                  <w:highlight w:val="yellow"/>
                </w:rPr>
                <w:t>.</w:t>
              </w:r>
            </w:ins>
            <w:ins w:id="549" w:author="Gavin Thomas Koma" w:date="2023-02-09T13:14:00Z">
              <w:r w:rsidRPr="00A36076">
                <w:rPr>
                  <w:sz w:val="18"/>
                  <w:szCs w:val="18"/>
                  <w:highlight w:val="yellow"/>
                  <w:rPrChange w:id="550" w:author="Gavin Thomas Koma" w:date="2023-02-09T13:17:00Z">
                    <w:rPr>
                      <w:sz w:val="18"/>
                      <w:szCs w:val="18"/>
                    </w:rPr>
                  </w:rPrChange>
                </w:rPr>
                <w:t>82</w:t>
              </w:r>
            </w:ins>
          </w:p>
        </w:tc>
        <w:tc>
          <w:tcPr>
            <w:tcW w:w="777" w:type="pct"/>
            <w:tcMar>
              <w:top w:w="29" w:type="dxa"/>
              <w:left w:w="58" w:type="dxa"/>
              <w:bottom w:w="29" w:type="dxa"/>
              <w:right w:w="58" w:type="dxa"/>
            </w:tcMar>
            <w:vAlign w:val="center"/>
            <w:tcPrChange w:id="551" w:author="Gavin Thomas Koma" w:date="2023-02-11T22:52:00Z">
              <w:tcPr>
                <w:tcW w:w="778" w:type="pct"/>
                <w:tcMar>
                  <w:top w:w="29" w:type="dxa"/>
                  <w:left w:w="58" w:type="dxa"/>
                  <w:bottom w:w="29" w:type="dxa"/>
                  <w:right w:w="58" w:type="dxa"/>
                </w:tcMar>
                <w:vAlign w:val="center"/>
              </w:tcPr>
            </w:tcPrChange>
          </w:tcPr>
          <w:p w14:paraId="7DA57808" w14:textId="0CA28E7A" w:rsidR="00A36076" w:rsidRPr="00A36076" w:rsidRDefault="00A36076" w:rsidP="00C12CC7">
            <w:pPr>
              <w:spacing w:after="0"/>
              <w:jc w:val="right"/>
              <w:rPr>
                <w:ins w:id="552" w:author="Gavin Thomas Koma" w:date="2023-02-09T13:14:00Z"/>
                <w:sz w:val="18"/>
                <w:szCs w:val="18"/>
                <w:highlight w:val="yellow"/>
                <w:rPrChange w:id="553" w:author="Gavin Thomas Koma" w:date="2023-02-09T13:17:00Z">
                  <w:rPr>
                    <w:ins w:id="554" w:author="Gavin Thomas Koma" w:date="2023-02-09T13:14:00Z"/>
                    <w:sz w:val="18"/>
                    <w:szCs w:val="18"/>
                  </w:rPr>
                </w:rPrChange>
              </w:rPr>
            </w:pPr>
            <w:ins w:id="555" w:author="Gavin Thomas Koma" w:date="2023-02-09T13:14:00Z">
              <w:r w:rsidRPr="00A36076">
                <w:rPr>
                  <w:sz w:val="18"/>
                  <w:szCs w:val="18"/>
                  <w:highlight w:val="yellow"/>
                  <w:rPrChange w:id="556" w:author="Gavin Thomas Koma" w:date="2023-02-09T13:17:00Z">
                    <w:rPr>
                      <w:sz w:val="18"/>
                      <w:szCs w:val="18"/>
                    </w:rPr>
                  </w:rPrChange>
                </w:rPr>
                <w:t>04</w:t>
              </w:r>
            </w:ins>
            <w:ins w:id="557" w:author="Gavin Thomas Koma" w:date="2023-02-12T12:03:00Z">
              <w:r w:rsidR="00523D16">
                <w:rPr>
                  <w:sz w:val="18"/>
                  <w:szCs w:val="18"/>
                  <w:highlight w:val="yellow"/>
                </w:rPr>
                <w:t>.</w:t>
              </w:r>
            </w:ins>
            <w:ins w:id="558" w:author="Gavin Thomas Koma" w:date="2023-02-09T13:14:00Z">
              <w:r w:rsidRPr="00A36076">
                <w:rPr>
                  <w:sz w:val="18"/>
                  <w:szCs w:val="18"/>
                  <w:highlight w:val="yellow"/>
                  <w:rPrChange w:id="559" w:author="Gavin Thomas Koma" w:date="2023-02-09T13:17:00Z">
                    <w:rPr>
                      <w:sz w:val="18"/>
                      <w:szCs w:val="18"/>
                    </w:rPr>
                  </w:rPrChange>
                </w:rPr>
                <w:t>1</w:t>
              </w:r>
            </w:ins>
            <w:ins w:id="560" w:author="Gavin Thomas Koma" w:date="2023-02-12T12:03:00Z">
              <w:r w:rsidR="00523D16">
                <w:rPr>
                  <w:sz w:val="18"/>
                  <w:szCs w:val="18"/>
                  <w:highlight w:val="yellow"/>
                </w:rPr>
                <w:t>3</w:t>
              </w:r>
            </w:ins>
          </w:p>
        </w:tc>
      </w:tr>
      <w:tr w:rsidR="00A36076" w:rsidRPr="007D67D1" w14:paraId="56742865" w14:textId="77777777" w:rsidTr="008514CA">
        <w:trPr>
          <w:trHeight w:val="71"/>
          <w:jc w:val="center"/>
          <w:ins w:id="561" w:author="Gavin Thomas Koma" w:date="2023-02-09T13:14:00Z"/>
          <w:trPrChange w:id="562"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563" w:author="Gavin Thomas Koma" w:date="2023-02-11T22:52:00Z">
              <w:tcPr>
                <w:tcW w:w="361" w:type="pct"/>
                <w:vMerge/>
                <w:shd w:val="clear" w:color="auto" w:fill="auto"/>
                <w:noWrap/>
                <w:tcMar>
                  <w:top w:w="29" w:type="dxa"/>
                  <w:left w:w="58" w:type="dxa"/>
                  <w:bottom w:w="29" w:type="dxa"/>
                  <w:right w:w="58" w:type="dxa"/>
                </w:tcMar>
              </w:tcPr>
            </w:tcPrChange>
          </w:tcPr>
          <w:p w14:paraId="62CA88DE" w14:textId="77777777" w:rsidR="00A36076" w:rsidRPr="000D0208" w:rsidRDefault="00A36076" w:rsidP="00C12CC7">
            <w:pPr>
              <w:spacing w:after="0"/>
              <w:jc w:val="center"/>
              <w:rPr>
                <w:ins w:id="564" w:author="Gavin Thomas Koma" w:date="2023-02-09T13:14:00Z"/>
                <w:color w:val="000000"/>
                <w:sz w:val="18"/>
                <w:szCs w:val="18"/>
              </w:rPr>
            </w:pPr>
          </w:p>
        </w:tc>
        <w:tc>
          <w:tcPr>
            <w:tcW w:w="968" w:type="pct"/>
            <w:tcMar>
              <w:top w:w="29" w:type="dxa"/>
              <w:left w:w="58" w:type="dxa"/>
              <w:bottom w:w="29" w:type="dxa"/>
              <w:right w:w="58" w:type="dxa"/>
            </w:tcMar>
            <w:tcPrChange w:id="565" w:author="Gavin Thomas Koma" w:date="2023-02-11T22:52:00Z">
              <w:tcPr>
                <w:tcW w:w="967" w:type="pct"/>
                <w:tcMar>
                  <w:top w:w="29" w:type="dxa"/>
                  <w:left w:w="58" w:type="dxa"/>
                  <w:bottom w:w="29" w:type="dxa"/>
                  <w:right w:w="58" w:type="dxa"/>
                </w:tcMar>
              </w:tcPr>
            </w:tcPrChange>
          </w:tcPr>
          <w:p w14:paraId="0EF18AC3" w14:textId="77777777" w:rsidR="00A36076" w:rsidRPr="000D0208" w:rsidRDefault="00A36076" w:rsidP="00C12CC7">
            <w:pPr>
              <w:spacing w:after="0"/>
              <w:jc w:val="center"/>
              <w:rPr>
                <w:ins w:id="566" w:author="Gavin Thomas Koma" w:date="2023-02-09T13:14:00Z"/>
                <w:color w:val="000000"/>
                <w:sz w:val="18"/>
                <w:szCs w:val="18"/>
              </w:rPr>
            </w:pPr>
            <w:ins w:id="567" w:author="Gavin Thomas Koma" w:date="2023-02-09T13:14:00Z">
              <w:r>
                <w:rPr>
                  <w:color w:val="000000"/>
                  <w:sz w:val="18"/>
                  <w:szCs w:val="18"/>
                </w:rPr>
                <w:t>QDA</w:t>
              </w:r>
            </w:ins>
          </w:p>
        </w:tc>
        <w:tc>
          <w:tcPr>
            <w:tcW w:w="1339" w:type="pct"/>
            <w:tcPrChange w:id="568" w:author="Gavin Thomas Koma" w:date="2023-02-11T22:52:00Z">
              <w:tcPr>
                <w:tcW w:w="1337" w:type="pct"/>
              </w:tcPr>
            </w:tcPrChange>
          </w:tcPr>
          <w:p w14:paraId="636513B5" w14:textId="77777777" w:rsidR="00A36076" w:rsidRPr="000D0208" w:rsidRDefault="00A36076" w:rsidP="00C12CC7">
            <w:pPr>
              <w:spacing w:after="0"/>
              <w:jc w:val="center"/>
              <w:rPr>
                <w:ins w:id="569" w:author="Gavin Thomas Koma" w:date="2023-02-09T13:14:00Z"/>
                <w:sz w:val="18"/>
                <w:szCs w:val="18"/>
              </w:rPr>
            </w:pPr>
            <w:ins w:id="570"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571" w:author="Gavin Thomas Koma" w:date="2023-02-11T22:52:00Z">
              <w:tcPr>
                <w:tcW w:w="778" w:type="pct"/>
                <w:shd w:val="clear" w:color="auto" w:fill="auto"/>
                <w:noWrap/>
                <w:tcMar>
                  <w:top w:w="29" w:type="dxa"/>
                  <w:left w:w="58" w:type="dxa"/>
                  <w:bottom w:w="29" w:type="dxa"/>
                  <w:right w:w="58" w:type="dxa"/>
                </w:tcMar>
                <w:vAlign w:val="center"/>
              </w:tcPr>
            </w:tcPrChange>
          </w:tcPr>
          <w:p w14:paraId="37B201C9" w14:textId="06B3CAC3" w:rsidR="00A36076" w:rsidRPr="00A36076" w:rsidRDefault="00A36076" w:rsidP="00C12CC7">
            <w:pPr>
              <w:spacing w:after="0"/>
              <w:jc w:val="right"/>
              <w:rPr>
                <w:ins w:id="572" w:author="Gavin Thomas Koma" w:date="2023-02-09T13:14:00Z"/>
                <w:sz w:val="18"/>
                <w:szCs w:val="18"/>
                <w:highlight w:val="yellow"/>
                <w:rPrChange w:id="573" w:author="Gavin Thomas Koma" w:date="2023-02-09T13:17:00Z">
                  <w:rPr>
                    <w:ins w:id="574" w:author="Gavin Thomas Koma" w:date="2023-02-09T13:14:00Z"/>
                    <w:sz w:val="18"/>
                    <w:szCs w:val="18"/>
                  </w:rPr>
                </w:rPrChange>
              </w:rPr>
            </w:pPr>
            <w:ins w:id="575" w:author="Gavin Thomas Koma" w:date="2023-02-09T13:14:00Z">
              <w:r w:rsidRPr="00A36076">
                <w:rPr>
                  <w:sz w:val="18"/>
                  <w:szCs w:val="18"/>
                  <w:highlight w:val="yellow"/>
                  <w:rPrChange w:id="576" w:author="Gavin Thomas Koma" w:date="2023-02-09T13:17:00Z">
                    <w:rPr>
                      <w:sz w:val="18"/>
                      <w:szCs w:val="18"/>
                    </w:rPr>
                  </w:rPrChange>
                </w:rPr>
                <w:t>97</w:t>
              </w:r>
            </w:ins>
            <w:ins w:id="577" w:author="Gavin Thomas Koma" w:date="2023-02-12T12:02:00Z">
              <w:r w:rsidR="00523D16">
                <w:rPr>
                  <w:sz w:val="18"/>
                  <w:szCs w:val="18"/>
                  <w:highlight w:val="yellow"/>
                </w:rPr>
                <w:t>.</w:t>
              </w:r>
            </w:ins>
            <w:ins w:id="578" w:author="Gavin Thomas Koma" w:date="2023-02-09T13:14:00Z">
              <w:r w:rsidRPr="00A36076">
                <w:rPr>
                  <w:sz w:val="18"/>
                  <w:szCs w:val="18"/>
                  <w:highlight w:val="yellow"/>
                  <w:rPrChange w:id="579" w:author="Gavin Thomas Koma" w:date="2023-02-09T13:17:00Z">
                    <w:rPr>
                      <w:sz w:val="18"/>
                      <w:szCs w:val="18"/>
                    </w:rPr>
                  </w:rPrChange>
                </w:rPr>
                <w:t>15</w:t>
              </w:r>
            </w:ins>
          </w:p>
        </w:tc>
        <w:tc>
          <w:tcPr>
            <w:tcW w:w="777" w:type="pct"/>
            <w:shd w:val="clear" w:color="auto" w:fill="auto"/>
            <w:noWrap/>
            <w:tcMar>
              <w:top w:w="29" w:type="dxa"/>
              <w:left w:w="58" w:type="dxa"/>
              <w:bottom w:w="29" w:type="dxa"/>
              <w:right w:w="58" w:type="dxa"/>
            </w:tcMar>
            <w:vAlign w:val="center"/>
            <w:tcPrChange w:id="580" w:author="Gavin Thomas Koma" w:date="2023-02-11T22:52:00Z">
              <w:tcPr>
                <w:tcW w:w="778" w:type="pct"/>
                <w:shd w:val="clear" w:color="auto" w:fill="auto"/>
                <w:noWrap/>
                <w:tcMar>
                  <w:top w:w="29" w:type="dxa"/>
                  <w:left w:w="58" w:type="dxa"/>
                  <w:bottom w:w="29" w:type="dxa"/>
                  <w:right w:w="58" w:type="dxa"/>
                </w:tcMar>
                <w:vAlign w:val="center"/>
              </w:tcPr>
            </w:tcPrChange>
          </w:tcPr>
          <w:p w14:paraId="42FB5F99" w14:textId="2328A566" w:rsidR="00A36076" w:rsidRPr="00A36076" w:rsidRDefault="00A36076" w:rsidP="00C12CC7">
            <w:pPr>
              <w:spacing w:after="0"/>
              <w:jc w:val="right"/>
              <w:rPr>
                <w:ins w:id="581" w:author="Gavin Thomas Koma" w:date="2023-02-09T13:14:00Z"/>
                <w:sz w:val="18"/>
                <w:szCs w:val="18"/>
                <w:highlight w:val="yellow"/>
                <w:rPrChange w:id="582" w:author="Gavin Thomas Koma" w:date="2023-02-09T13:17:00Z">
                  <w:rPr>
                    <w:ins w:id="583" w:author="Gavin Thomas Koma" w:date="2023-02-09T13:14:00Z"/>
                    <w:sz w:val="18"/>
                    <w:szCs w:val="18"/>
                  </w:rPr>
                </w:rPrChange>
              </w:rPr>
            </w:pPr>
            <w:ins w:id="584" w:author="Gavin Thomas Koma" w:date="2023-02-09T13:14:00Z">
              <w:r w:rsidRPr="00A36076">
                <w:rPr>
                  <w:sz w:val="18"/>
                  <w:szCs w:val="18"/>
                  <w:highlight w:val="yellow"/>
                  <w:rPrChange w:id="585" w:author="Gavin Thomas Koma" w:date="2023-02-09T13:17:00Z">
                    <w:rPr>
                      <w:sz w:val="18"/>
                      <w:szCs w:val="18"/>
                    </w:rPr>
                  </w:rPrChange>
                </w:rPr>
                <w:t>96</w:t>
              </w:r>
            </w:ins>
            <w:ins w:id="586" w:author="Gavin Thomas Koma" w:date="2023-02-12T12:03:00Z">
              <w:r w:rsidR="00523D16">
                <w:rPr>
                  <w:sz w:val="18"/>
                  <w:szCs w:val="18"/>
                  <w:highlight w:val="yellow"/>
                </w:rPr>
                <w:t>.</w:t>
              </w:r>
            </w:ins>
            <w:ins w:id="587" w:author="Gavin Thomas Koma" w:date="2023-02-09T13:14:00Z">
              <w:r w:rsidRPr="00A36076">
                <w:rPr>
                  <w:sz w:val="18"/>
                  <w:szCs w:val="18"/>
                  <w:highlight w:val="yellow"/>
                  <w:rPrChange w:id="588" w:author="Gavin Thomas Koma" w:date="2023-02-09T13:17:00Z">
                    <w:rPr>
                      <w:sz w:val="18"/>
                      <w:szCs w:val="18"/>
                    </w:rPr>
                  </w:rPrChange>
                </w:rPr>
                <w:t>05</w:t>
              </w:r>
            </w:ins>
          </w:p>
        </w:tc>
        <w:tc>
          <w:tcPr>
            <w:tcW w:w="777" w:type="pct"/>
            <w:tcMar>
              <w:top w:w="29" w:type="dxa"/>
              <w:left w:w="58" w:type="dxa"/>
              <w:bottom w:w="29" w:type="dxa"/>
              <w:right w:w="58" w:type="dxa"/>
            </w:tcMar>
            <w:vAlign w:val="center"/>
            <w:tcPrChange w:id="589" w:author="Gavin Thomas Koma" w:date="2023-02-11T22:52:00Z">
              <w:tcPr>
                <w:tcW w:w="778" w:type="pct"/>
                <w:tcMar>
                  <w:top w:w="29" w:type="dxa"/>
                  <w:left w:w="58" w:type="dxa"/>
                  <w:bottom w:w="29" w:type="dxa"/>
                  <w:right w:w="58" w:type="dxa"/>
                </w:tcMar>
                <w:vAlign w:val="center"/>
              </w:tcPr>
            </w:tcPrChange>
          </w:tcPr>
          <w:p w14:paraId="408F59C8" w14:textId="705F3B17" w:rsidR="00A36076" w:rsidRPr="00A36076" w:rsidRDefault="00A36076" w:rsidP="00C12CC7">
            <w:pPr>
              <w:spacing w:after="0"/>
              <w:jc w:val="right"/>
              <w:rPr>
                <w:ins w:id="590" w:author="Gavin Thomas Koma" w:date="2023-02-09T13:14:00Z"/>
                <w:sz w:val="18"/>
                <w:szCs w:val="18"/>
                <w:highlight w:val="yellow"/>
                <w:rPrChange w:id="591" w:author="Gavin Thomas Koma" w:date="2023-02-09T13:17:00Z">
                  <w:rPr>
                    <w:ins w:id="592" w:author="Gavin Thomas Koma" w:date="2023-02-09T13:14:00Z"/>
                    <w:sz w:val="18"/>
                    <w:szCs w:val="18"/>
                  </w:rPr>
                </w:rPrChange>
              </w:rPr>
            </w:pPr>
            <w:ins w:id="593" w:author="Gavin Thomas Koma" w:date="2023-02-09T13:14:00Z">
              <w:r w:rsidRPr="00A36076">
                <w:rPr>
                  <w:sz w:val="18"/>
                  <w:szCs w:val="18"/>
                  <w:highlight w:val="yellow"/>
                  <w:rPrChange w:id="594" w:author="Gavin Thomas Koma" w:date="2023-02-09T13:17:00Z">
                    <w:rPr>
                      <w:sz w:val="18"/>
                      <w:szCs w:val="18"/>
                    </w:rPr>
                  </w:rPrChange>
                </w:rPr>
                <w:t>96</w:t>
              </w:r>
            </w:ins>
            <w:ins w:id="595" w:author="Gavin Thomas Koma" w:date="2023-02-12T12:03:00Z">
              <w:r w:rsidR="00523D16">
                <w:rPr>
                  <w:sz w:val="18"/>
                  <w:szCs w:val="18"/>
                  <w:highlight w:val="yellow"/>
                </w:rPr>
                <w:t>.</w:t>
              </w:r>
            </w:ins>
            <w:ins w:id="596" w:author="Gavin Thomas Koma" w:date="2023-02-09T13:14:00Z">
              <w:r w:rsidRPr="00A36076">
                <w:rPr>
                  <w:sz w:val="18"/>
                  <w:szCs w:val="18"/>
                  <w:highlight w:val="yellow"/>
                  <w:rPrChange w:id="597" w:author="Gavin Thomas Koma" w:date="2023-02-09T13:17:00Z">
                    <w:rPr>
                      <w:sz w:val="18"/>
                      <w:szCs w:val="18"/>
                    </w:rPr>
                  </w:rPrChange>
                </w:rPr>
                <w:t>68</w:t>
              </w:r>
            </w:ins>
          </w:p>
        </w:tc>
      </w:tr>
      <w:tr w:rsidR="00A36076" w:rsidRPr="007D67D1" w14:paraId="532A20CA" w14:textId="77777777" w:rsidTr="008514CA">
        <w:trPr>
          <w:trHeight w:val="71"/>
          <w:jc w:val="center"/>
          <w:ins w:id="598" w:author="Gavin Thomas Koma" w:date="2023-02-09T13:14:00Z"/>
          <w:trPrChange w:id="599"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600" w:author="Gavin Thomas Koma" w:date="2023-02-11T22:52:00Z">
              <w:tcPr>
                <w:tcW w:w="361" w:type="pct"/>
                <w:vMerge/>
                <w:shd w:val="clear" w:color="auto" w:fill="auto"/>
                <w:noWrap/>
                <w:tcMar>
                  <w:top w:w="29" w:type="dxa"/>
                  <w:left w:w="58" w:type="dxa"/>
                  <w:bottom w:w="29" w:type="dxa"/>
                  <w:right w:w="58" w:type="dxa"/>
                </w:tcMar>
              </w:tcPr>
            </w:tcPrChange>
          </w:tcPr>
          <w:p w14:paraId="413E8342" w14:textId="77777777" w:rsidR="00A36076" w:rsidRPr="000D0208" w:rsidRDefault="00A36076" w:rsidP="00C12CC7">
            <w:pPr>
              <w:spacing w:after="0"/>
              <w:jc w:val="center"/>
              <w:rPr>
                <w:ins w:id="601" w:author="Gavin Thomas Koma" w:date="2023-02-09T13:14:00Z"/>
                <w:color w:val="000000"/>
                <w:sz w:val="18"/>
                <w:szCs w:val="18"/>
              </w:rPr>
            </w:pPr>
          </w:p>
        </w:tc>
        <w:tc>
          <w:tcPr>
            <w:tcW w:w="968" w:type="pct"/>
            <w:tcMar>
              <w:top w:w="29" w:type="dxa"/>
              <w:left w:w="58" w:type="dxa"/>
              <w:bottom w:w="29" w:type="dxa"/>
              <w:right w:w="58" w:type="dxa"/>
            </w:tcMar>
            <w:tcPrChange w:id="602" w:author="Gavin Thomas Koma" w:date="2023-02-11T22:52:00Z">
              <w:tcPr>
                <w:tcW w:w="967" w:type="pct"/>
                <w:tcMar>
                  <w:top w:w="29" w:type="dxa"/>
                  <w:left w:w="58" w:type="dxa"/>
                  <w:bottom w:w="29" w:type="dxa"/>
                  <w:right w:w="58" w:type="dxa"/>
                </w:tcMar>
              </w:tcPr>
            </w:tcPrChange>
          </w:tcPr>
          <w:p w14:paraId="163E4948" w14:textId="77777777" w:rsidR="00A36076" w:rsidRPr="000D0208" w:rsidRDefault="00A36076" w:rsidP="00C12CC7">
            <w:pPr>
              <w:spacing w:after="0"/>
              <w:jc w:val="center"/>
              <w:rPr>
                <w:ins w:id="603" w:author="Gavin Thomas Koma" w:date="2023-02-09T13:14:00Z"/>
                <w:color w:val="000000"/>
                <w:sz w:val="18"/>
                <w:szCs w:val="18"/>
              </w:rPr>
            </w:pPr>
            <w:ins w:id="604" w:author="Gavin Thomas Koma" w:date="2023-02-09T13:14:00Z">
              <w:r>
                <w:rPr>
                  <w:color w:val="000000"/>
                  <w:sz w:val="18"/>
                  <w:szCs w:val="18"/>
                </w:rPr>
                <w:t>LDA</w:t>
              </w:r>
            </w:ins>
          </w:p>
        </w:tc>
        <w:tc>
          <w:tcPr>
            <w:tcW w:w="1339" w:type="pct"/>
            <w:tcPrChange w:id="605" w:author="Gavin Thomas Koma" w:date="2023-02-11T22:52:00Z">
              <w:tcPr>
                <w:tcW w:w="1337" w:type="pct"/>
              </w:tcPr>
            </w:tcPrChange>
          </w:tcPr>
          <w:p w14:paraId="6E8DFB83" w14:textId="77777777" w:rsidR="00A36076" w:rsidRPr="000D0208" w:rsidRDefault="00A36076" w:rsidP="00C12CC7">
            <w:pPr>
              <w:spacing w:after="0"/>
              <w:jc w:val="center"/>
              <w:rPr>
                <w:ins w:id="606" w:author="Gavin Thomas Koma" w:date="2023-02-09T13:14:00Z"/>
                <w:sz w:val="18"/>
                <w:szCs w:val="18"/>
              </w:rPr>
            </w:pPr>
            <w:ins w:id="607" w:author="Gavin Thomas Koma" w:date="2023-02-09T13:14:00Z">
              <w:r>
                <w:rPr>
                  <w:sz w:val="18"/>
                  <w:szCs w:val="18"/>
                </w:rPr>
                <w:t>/train + /dev</w:t>
              </w:r>
            </w:ins>
          </w:p>
        </w:tc>
        <w:tc>
          <w:tcPr>
            <w:tcW w:w="777" w:type="pct"/>
            <w:shd w:val="clear" w:color="auto" w:fill="auto"/>
            <w:noWrap/>
            <w:tcMar>
              <w:top w:w="29" w:type="dxa"/>
              <w:left w:w="58" w:type="dxa"/>
              <w:bottom w:w="29" w:type="dxa"/>
              <w:right w:w="58" w:type="dxa"/>
            </w:tcMar>
            <w:vAlign w:val="center"/>
            <w:tcPrChange w:id="608" w:author="Gavin Thomas Koma" w:date="2023-02-11T22:52:00Z">
              <w:tcPr>
                <w:tcW w:w="778" w:type="pct"/>
                <w:shd w:val="clear" w:color="auto" w:fill="auto"/>
                <w:noWrap/>
                <w:tcMar>
                  <w:top w:w="29" w:type="dxa"/>
                  <w:left w:w="58" w:type="dxa"/>
                  <w:bottom w:w="29" w:type="dxa"/>
                  <w:right w:w="58" w:type="dxa"/>
                </w:tcMar>
                <w:vAlign w:val="center"/>
              </w:tcPr>
            </w:tcPrChange>
          </w:tcPr>
          <w:p w14:paraId="57F6BECF" w14:textId="153D1BA7" w:rsidR="00A36076" w:rsidRPr="00A36076" w:rsidRDefault="00A36076" w:rsidP="00C12CC7">
            <w:pPr>
              <w:spacing w:after="0"/>
              <w:jc w:val="right"/>
              <w:rPr>
                <w:ins w:id="609" w:author="Gavin Thomas Koma" w:date="2023-02-09T13:14:00Z"/>
                <w:sz w:val="18"/>
                <w:szCs w:val="18"/>
                <w:highlight w:val="yellow"/>
                <w:rPrChange w:id="610" w:author="Gavin Thomas Koma" w:date="2023-02-09T13:17:00Z">
                  <w:rPr>
                    <w:ins w:id="611" w:author="Gavin Thomas Koma" w:date="2023-02-09T13:14:00Z"/>
                    <w:sz w:val="18"/>
                    <w:szCs w:val="18"/>
                  </w:rPr>
                </w:rPrChange>
              </w:rPr>
            </w:pPr>
            <w:ins w:id="612" w:author="Gavin Thomas Koma" w:date="2023-02-09T13:14:00Z">
              <w:r w:rsidRPr="00A36076">
                <w:rPr>
                  <w:sz w:val="18"/>
                  <w:szCs w:val="18"/>
                  <w:highlight w:val="yellow"/>
                  <w:rPrChange w:id="613" w:author="Gavin Thomas Koma" w:date="2023-02-09T13:17:00Z">
                    <w:rPr>
                      <w:sz w:val="18"/>
                      <w:szCs w:val="18"/>
                    </w:rPr>
                  </w:rPrChange>
                </w:rPr>
                <w:t>96</w:t>
              </w:r>
            </w:ins>
            <w:ins w:id="614" w:author="Gavin Thomas Koma" w:date="2023-02-12T12:02:00Z">
              <w:r w:rsidR="00523D16">
                <w:rPr>
                  <w:sz w:val="18"/>
                  <w:szCs w:val="18"/>
                  <w:highlight w:val="yellow"/>
                </w:rPr>
                <w:t>.</w:t>
              </w:r>
            </w:ins>
            <w:ins w:id="615" w:author="Gavin Thomas Koma" w:date="2023-02-09T13:14:00Z">
              <w:r w:rsidRPr="00A36076">
                <w:rPr>
                  <w:sz w:val="18"/>
                  <w:szCs w:val="18"/>
                  <w:highlight w:val="yellow"/>
                  <w:rPrChange w:id="616" w:author="Gavin Thomas Koma" w:date="2023-02-09T13:17:00Z">
                    <w:rPr>
                      <w:sz w:val="18"/>
                      <w:szCs w:val="18"/>
                    </w:rPr>
                  </w:rPrChange>
                </w:rPr>
                <w:t>20</w:t>
              </w:r>
            </w:ins>
          </w:p>
        </w:tc>
        <w:tc>
          <w:tcPr>
            <w:tcW w:w="777" w:type="pct"/>
            <w:shd w:val="clear" w:color="auto" w:fill="auto"/>
            <w:noWrap/>
            <w:tcMar>
              <w:top w:w="29" w:type="dxa"/>
              <w:left w:w="58" w:type="dxa"/>
              <w:bottom w:w="29" w:type="dxa"/>
              <w:right w:w="58" w:type="dxa"/>
            </w:tcMar>
            <w:vAlign w:val="center"/>
            <w:tcPrChange w:id="617" w:author="Gavin Thomas Koma" w:date="2023-02-11T22:52:00Z">
              <w:tcPr>
                <w:tcW w:w="778" w:type="pct"/>
                <w:shd w:val="clear" w:color="auto" w:fill="auto"/>
                <w:noWrap/>
                <w:tcMar>
                  <w:top w:w="29" w:type="dxa"/>
                  <w:left w:w="58" w:type="dxa"/>
                  <w:bottom w:w="29" w:type="dxa"/>
                  <w:right w:w="58" w:type="dxa"/>
                </w:tcMar>
                <w:vAlign w:val="center"/>
              </w:tcPr>
            </w:tcPrChange>
          </w:tcPr>
          <w:p w14:paraId="3002EC88" w14:textId="712E4EDA" w:rsidR="00A36076" w:rsidRPr="00A36076" w:rsidRDefault="00A36076" w:rsidP="00C12CC7">
            <w:pPr>
              <w:spacing w:after="0"/>
              <w:jc w:val="right"/>
              <w:rPr>
                <w:ins w:id="618" w:author="Gavin Thomas Koma" w:date="2023-02-09T13:14:00Z"/>
                <w:sz w:val="18"/>
                <w:szCs w:val="18"/>
                <w:highlight w:val="yellow"/>
                <w:rPrChange w:id="619" w:author="Gavin Thomas Koma" w:date="2023-02-09T13:17:00Z">
                  <w:rPr>
                    <w:ins w:id="620" w:author="Gavin Thomas Koma" w:date="2023-02-09T13:14:00Z"/>
                    <w:sz w:val="18"/>
                    <w:szCs w:val="18"/>
                  </w:rPr>
                </w:rPrChange>
              </w:rPr>
            </w:pPr>
            <w:ins w:id="621" w:author="Gavin Thomas Koma" w:date="2023-02-09T13:14:00Z">
              <w:r w:rsidRPr="00A36076">
                <w:rPr>
                  <w:sz w:val="18"/>
                  <w:szCs w:val="18"/>
                  <w:highlight w:val="yellow"/>
                  <w:rPrChange w:id="622" w:author="Gavin Thomas Koma" w:date="2023-02-09T13:17:00Z">
                    <w:rPr>
                      <w:sz w:val="18"/>
                      <w:szCs w:val="18"/>
                    </w:rPr>
                  </w:rPrChange>
                </w:rPr>
                <w:t>91</w:t>
              </w:r>
            </w:ins>
            <w:ins w:id="623" w:author="Gavin Thomas Koma" w:date="2023-02-12T12:03:00Z">
              <w:r w:rsidR="00523D16">
                <w:rPr>
                  <w:sz w:val="18"/>
                  <w:szCs w:val="18"/>
                  <w:highlight w:val="yellow"/>
                </w:rPr>
                <w:t>.</w:t>
              </w:r>
            </w:ins>
            <w:ins w:id="624" w:author="Gavin Thomas Koma" w:date="2023-02-09T13:14:00Z">
              <w:r w:rsidRPr="00A36076">
                <w:rPr>
                  <w:sz w:val="18"/>
                  <w:szCs w:val="18"/>
                  <w:highlight w:val="yellow"/>
                  <w:rPrChange w:id="625" w:author="Gavin Thomas Koma" w:date="2023-02-09T13:17:00Z">
                    <w:rPr>
                      <w:sz w:val="18"/>
                      <w:szCs w:val="18"/>
                    </w:rPr>
                  </w:rPrChange>
                </w:rPr>
                <w:t>44</w:t>
              </w:r>
            </w:ins>
          </w:p>
        </w:tc>
        <w:tc>
          <w:tcPr>
            <w:tcW w:w="777" w:type="pct"/>
            <w:tcMar>
              <w:top w:w="29" w:type="dxa"/>
              <w:left w:w="58" w:type="dxa"/>
              <w:bottom w:w="29" w:type="dxa"/>
              <w:right w:w="58" w:type="dxa"/>
            </w:tcMar>
            <w:vAlign w:val="center"/>
            <w:tcPrChange w:id="626" w:author="Gavin Thomas Koma" w:date="2023-02-11T22:52:00Z">
              <w:tcPr>
                <w:tcW w:w="778" w:type="pct"/>
                <w:tcMar>
                  <w:top w:w="29" w:type="dxa"/>
                  <w:left w:w="58" w:type="dxa"/>
                  <w:bottom w:w="29" w:type="dxa"/>
                  <w:right w:w="58" w:type="dxa"/>
                </w:tcMar>
                <w:vAlign w:val="center"/>
              </w:tcPr>
            </w:tcPrChange>
          </w:tcPr>
          <w:p w14:paraId="7B38F55E" w14:textId="3C83C137" w:rsidR="00A36076" w:rsidRPr="00A36076" w:rsidRDefault="00A36076" w:rsidP="00C12CC7">
            <w:pPr>
              <w:spacing w:after="0"/>
              <w:jc w:val="right"/>
              <w:rPr>
                <w:ins w:id="627" w:author="Gavin Thomas Koma" w:date="2023-02-09T13:14:00Z"/>
                <w:sz w:val="18"/>
                <w:szCs w:val="18"/>
                <w:highlight w:val="yellow"/>
                <w:rPrChange w:id="628" w:author="Gavin Thomas Koma" w:date="2023-02-09T13:17:00Z">
                  <w:rPr>
                    <w:ins w:id="629" w:author="Gavin Thomas Koma" w:date="2023-02-09T13:14:00Z"/>
                    <w:sz w:val="18"/>
                    <w:szCs w:val="18"/>
                  </w:rPr>
                </w:rPrChange>
              </w:rPr>
            </w:pPr>
            <w:ins w:id="630" w:author="Gavin Thomas Koma" w:date="2023-02-09T13:14:00Z">
              <w:r w:rsidRPr="00A36076">
                <w:rPr>
                  <w:sz w:val="18"/>
                  <w:szCs w:val="18"/>
                  <w:highlight w:val="yellow"/>
                  <w:rPrChange w:id="631" w:author="Gavin Thomas Koma" w:date="2023-02-09T13:17:00Z">
                    <w:rPr>
                      <w:sz w:val="18"/>
                      <w:szCs w:val="18"/>
                    </w:rPr>
                  </w:rPrChange>
                </w:rPr>
                <w:t>98</w:t>
              </w:r>
            </w:ins>
            <w:ins w:id="632" w:author="Gavin Thomas Koma" w:date="2023-02-12T12:03:00Z">
              <w:r w:rsidR="00523D16">
                <w:rPr>
                  <w:sz w:val="18"/>
                  <w:szCs w:val="18"/>
                  <w:highlight w:val="yellow"/>
                </w:rPr>
                <w:t>.</w:t>
              </w:r>
            </w:ins>
            <w:ins w:id="633" w:author="Gavin Thomas Koma" w:date="2023-02-09T13:14:00Z">
              <w:r w:rsidRPr="00A36076">
                <w:rPr>
                  <w:sz w:val="18"/>
                  <w:szCs w:val="18"/>
                  <w:highlight w:val="yellow"/>
                  <w:rPrChange w:id="634" w:author="Gavin Thomas Koma" w:date="2023-02-09T13:17:00Z">
                    <w:rPr>
                      <w:sz w:val="18"/>
                      <w:szCs w:val="18"/>
                    </w:rPr>
                  </w:rPrChange>
                </w:rPr>
                <w:t>03</w:t>
              </w:r>
            </w:ins>
          </w:p>
        </w:tc>
      </w:tr>
      <w:tr w:rsidR="00A36076" w:rsidRPr="007D67D1" w14:paraId="2D64BA41" w14:textId="77777777" w:rsidTr="008514CA">
        <w:trPr>
          <w:trHeight w:val="71"/>
          <w:jc w:val="center"/>
          <w:ins w:id="635" w:author="Gavin Thomas Koma" w:date="2023-02-09T13:14:00Z"/>
          <w:trPrChange w:id="636" w:author="Gavin Thomas Koma" w:date="2023-02-11T22:52:00Z">
            <w:trPr>
              <w:trHeight w:val="53"/>
              <w:jc w:val="center"/>
            </w:trPr>
          </w:trPrChange>
        </w:trPr>
        <w:tc>
          <w:tcPr>
            <w:tcW w:w="363" w:type="pct"/>
            <w:vMerge w:val="restart"/>
            <w:tcBorders>
              <w:top w:val="double" w:sz="4" w:space="0" w:color="auto"/>
            </w:tcBorders>
            <w:shd w:val="clear" w:color="auto" w:fill="auto"/>
            <w:noWrap/>
            <w:tcMar>
              <w:top w:w="29" w:type="dxa"/>
              <w:left w:w="58" w:type="dxa"/>
              <w:bottom w:w="29" w:type="dxa"/>
              <w:right w:w="58" w:type="dxa"/>
            </w:tcMar>
            <w:vAlign w:val="center"/>
            <w:tcPrChange w:id="637" w:author="Gavin Thomas Koma" w:date="2023-02-11T22:52:00Z">
              <w:tcPr>
                <w:tcW w:w="361" w:type="pct"/>
                <w:vMerge w:val="restart"/>
                <w:tcBorders>
                  <w:top w:val="double" w:sz="4" w:space="0" w:color="auto"/>
                </w:tcBorders>
                <w:shd w:val="clear" w:color="auto" w:fill="auto"/>
                <w:noWrap/>
                <w:tcMar>
                  <w:top w:w="29" w:type="dxa"/>
                  <w:left w:w="58" w:type="dxa"/>
                  <w:bottom w:w="29" w:type="dxa"/>
                  <w:right w:w="58" w:type="dxa"/>
                </w:tcMar>
                <w:vAlign w:val="center"/>
              </w:tcPr>
            </w:tcPrChange>
          </w:tcPr>
          <w:p w14:paraId="1238D926" w14:textId="77777777" w:rsidR="00A36076" w:rsidRPr="000D0208" w:rsidRDefault="00A36076" w:rsidP="00C12CC7">
            <w:pPr>
              <w:spacing w:after="0"/>
              <w:jc w:val="center"/>
              <w:rPr>
                <w:ins w:id="638" w:author="Gavin Thomas Koma" w:date="2023-02-09T13:14:00Z"/>
                <w:color w:val="000000"/>
                <w:sz w:val="18"/>
                <w:szCs w:val="18"/>
              </w:rPr>
            </w:pPr>
            <w:ins w:id="639" w:author="Gavin Thomas Koma" w:date="2023-02-09T13:14:00Z">
              <w:r w:rsidRPr="000D0208">
                <w:rPr>
                  <w:color w:val="000000"/>
                  <w:sz w:val="18"/>
                  <w:szCs w:val="18"/>
                </w:rPr>
                <w:t>#10</w:t>
              </w:r>
            </w:ins>
          </w:p>
        </w:tc>
        <w:tc>
          <w:tcPr>
            <w:tcW w:w="968" w:type="pct"/>
            <w:tcBorders>
              <w:top w:val="double" w:sz="4" w:space="0" w:color="auto"/>
              <w:bottom w:val="single" w:sz="4" w:space="0" w:color="000000"/>
            </w:tcBorders>
            <w:tcMar>
              <w:top w:w="29" w:type="dxa"/>
              <w:left w:w="58" w:type="dxa"/>
              <w:bottom w:w="29" w:type="dxa"/>
              <w:right w:w="58" w:type="dxa"/>
            </w:tcMar>
            <w:tcPrChange w:id="640" w:author="Gavin Thomas Koma" w:date="2023-02-11T22:52:00Z">
              <w:tcPr>
                <w:tcW w:w="967" w:type="pct"/>
                <w:tcBorders>
                  <w:top w:val="double" w:sz="4" w:space="0" w:color="auto"/>
                  <w:bottom w:val="single" w:sz="4" w:space="0" w:color="000000"/>
                </w:tcBorders>
                <w:tcMar>
                  <w:top w:w="29" w:type="dxa"/>
                  <w:left w:w="58" w:type="dxa"/>
                  <w:bottom w:w="29" w:type="dxa"/>
                  <w:right w:w="58" w:type="dxa"/>
                </w:tcMar>
              </w:tcPr>
            </w:tcPrChange>
          </w:tcPr>
          <w:p w14:paraId="29EF52A2" w14:textId="77777777" w:rsidR="00A36076" w:rsidRPr="000D0208" w:rsidRDefault="00A36076" w:rsidP="00C12CC7">
            <w:pPr>
              <w:spacing w:after="0"/>
              <w:jc w:val="center"/>
              <w:rPr>
                <w:ins w:id="641" w:author="Gavin Thomas Koma" w:date="2023-02-09T13:14:00Z"/>
                <w:color w:val="000000"/>
                <w:sz w:val="18"/>
                <w:szCs w:val="18"/>
              </w:rPr>
            </w:pPr>
            <w:ins w:id="642" w:author="Gavin Thomas Koma" w:date="2023-02-09T13:14:00Z">
              <w:r w:rsidRPr="000D0208">
                <w:rPr>
                  <w:color w:val="000000"/>
                  <w:sz w:val="18"/>
                  <w:szCs w:val="18"/>
                </w:rPr>
                <w:t>KNN</w:t>
              </w:r>
            </w:ins>
          </w:p>
        </w:tc>
        <w:tc>
          <w:tcPr>
            <w:tcW w:w="1339" w:type="pct"/>
            <w:tcBorders>
              <w:top w:val="double" w:sz="4" w:space="0" w:color="auto"/>
              <w:bottom w:val="single" w:sz="4" w:space="0" w:color="000000"/>
            </w:tcBorders>
            <w:tcPrChange w:id="643" w:author="Gavin Thomas Koma" w:date="2023-02-11T22:52:00Z">
              <w:tcPr>
                <w:tcW w:w="1337" w:type="pct"/>
                <w:tcBorders>
                  <w:top w:val="double" w:sz="4" w:space="0" w:color="auto"/>
                  <w:bottom w:val="single" w:sz="4" w:space="0" w:color="000000"/>
                </w:tcBorders>
              </w:tcPr>
            </w:tcPrChange>
          </w:tcPr>
          <w:p w14:paraId="5D41E3CC" w14:textId="77777777" w:rsidR="00A36076" w:rsidRPr="000D0208" w:rsidRDefault="00A36076" w:rsidP="00C12CC7">
            <w:pPr>
              <w:spacing w:after="0"/>
              <w:jc w:val="center"/>
              <w:rPr>
                <w:ins w:id="644" w:author="Gavin Thomas Koma" w:date="2023-02-09T13:14:00Z"/>
                <w:color w:val="000000"/>
                <w:sz w:val="18"/>
                <w:szCs w:val="18"/>
              </w:rPr>
            </w:pPr>
            <w:ins w:id="645" w:author="Gavin Thomas Koma" w:date="2023-02-09T13:14:00Z">
              <w:r>
                <w:rPr>
                  <w:color w:val="000000"/>
                  <w:sz w:val="18"/>
                  <w:szCs w:val="18"/>
                </w:rPr>
                <w:t>/</w:t>
              </w:r>
              <w:proofErr w:type="gramStart"/>
              <w:r>
                <w:rPr>
                  <w:color w:val="000000"/>
                  <w:sz w:val="18"/>
                  <w:szCs w:val="18"/>
                </w:rPr>
                <w:t>train</w:t>
              </w:r>
              <w:proofErr w:type="gramEnd"/>
            </w:ins>
          </w:p>
        </w:tc>
        <w:tc>
          <w:tcPr>
            <w:tcW w:w="777" w:type="pct"/>
            <w:tcBorders>
              <w:top w:val="double" w:sz="4" w:space="0" w:color="auto"/>
              <w:bottom w:val="single" w:sz="4" w:space="0" w:color="000000"/>
            </w:tcBorders>
            <w:shd w:val="clear" w:color="auto" w:fill="auto"/>
            <w:noWrap/>
            <w:tcMar>
              <w:top w:w="29" w:type="dxa"/>
              <w:left w:w="58" w:type="dxa"/>
              <w:bottom w:w="29" w:type="dxa"/>
              <w:right w:w="58" w:type="dxa"/>
            </w:tcMar>
            <w:vAlign w:val="center"/>
            <w:tcPrChange w:id="646" w:author="Gavin Thomas Koma" w:date="2023-02-11T22:52:00Z">
              <w:tcPr>
                <w:tcW w:w="778" w:type="pct"/>
                <w:tcBorders>
                  <w:top w:val="double" w:sz="4" w:space="0" w:color="auto"/>
                  <w:bottom w:val="single" w:sz="4" w:space="0" w:color="000000"/>
                </w:tcBorders>
                <w:shd w:val="clear" w:color="auto" w:fill="auto"/>
                <w:noWrap/>
                <w:tcMar>
                  <w:top w:w="29" w:type="dxa"/>
                  <w:left w:w="58" w:type="dxa"/>
                  <w:bottom w:w="29" w:type="dxa"/>
                  <w:right w:w="58" w:type="dxa"/>
                </w:tcMar>
                <w:vAlign w:val="center"/>
              </w:tcPr>
            </w:tcPrChange>
          </w:tcPr>
          <w:p w14:paraId="43CCE5DF" w14:textId="77777777" w:rsidR="00A36076" w:rsidRPr="000D0208" w:rsidRDefault="00A36076" w:rsidP="00C12CC7">
            <w:pPr>
              <w:spacing w:after="0"/>
              <w:jc w:val="right"/>
              <w:rPr>
                <w:ins w:id="647" w:author="Gavin Thomas Koma" w:date="2023-02-09T13:14:00Z"/>
                <w:color w:val="000000"/>
                <w:sz w:val="18"/>
                <w:szCs w:val="18"/>
              </w:rPr>
            </w:pPr>
            <w:ins w:id="648" w:author="Gavin Thomas Koma" w:date="2023-02-09T13:14:00Z">
              <w:r w:rsidRPr="000D0208">
                <w:rPr>
                  <w:color w:val="000000"/>
                  <w:sz w:val="18"/>
                  <w:szCs w:val="18"/>
                </w:rPr>
                <w:t>7.63</w:t>
              </w:r>
            </w:ins>
          </w:p>
        </w:tc>
        <w:tc>
          <w:tcPr>
            <w:tcW w:w="777" w:type="pct"/>
            <w:tcBorders>
              <w:top w:val="double" w:sz="4" w:space="0" w:color="auto"/>
              <w:bottom w:val="single" w:sz="4" w:space="0" w:color="000000"/>
            </w:tcBorders>
            <w:shd w:val="clear" w:color="auto" w:fill="auto"/>
            <w:noWrap/>
            <w:tcMar>
              <w:top w:w="29" w:type="dxa"/>
              <w:left w:w="58" w:type="dxa"/>
              <w:bottom w:w="29" w:type="dxa"/>
              <w:right w:w="58" w:type="dxa"/>
            </w:tcMar>
            <w:vAlign w:val="center"/>
            <w:tcPrChange w:id="649" w:author="Gavin Thomas Koma" w:date="2023-02-11T22:52:00Z">
              <w:tcPr>
                <w:tcW w:w="778" w:type="pct"/>
                <w:tcBorders>
                  <w:top w:val="double" w:sz="4" w:space="0" w:color="auto"/>
                  <w:bottom w:val="single" w:sz="4" w:space="0" w:color="000000"/>
                </w:tcBorders>
                <w:shd w:val="clear" w:color="auto" w:fill="auto"/>
                <w:noWrap/>
                <w:tcMar>
                  <w:top w:w="29" w:type="dxa"/>
                  <w:left w:w="58" w:type="dxa"/>
                  <w:bottom w:w="29" w:type="dxa"/>
                  <w:right w:w="58" w:type="dxa"/>
                </w:tcMar>
                <w:vAlign w:val="center"/>
              </w:tcPr>
            </w:tcPrChange>
          </w:tcPr>
          <w:p w14:paraId="269B70E8" w14:textId="77777777" w:rsidR="00A36076" w:rsidRPr="000D0208" w:rsidRDefault="00A36076" w:rsidP="00C12CC7">
            <w:pPr>
              <w:spacing w:after="0"/>
              <w:jc w:val="right"/>
              <w:rPr>
                <w:ins w:id="650" w:author="Gavin Thomas Koma" w:date="2023-02-09T13:14:00Z"/>
                <w:color w:val="000000"/>
                <w:sz w:val="18"/>
                <w:szCs w:val="18"/>
              </w:rPr>
            </w:pPr>
            <w:ins w:id="651" w:author="Gavin Thomas Koma" w:date="2023-02-09T13:14:00Z">
              <w:r w:rsidRPr="000D0208">
                <w:rPr>
                  <w:color w:val="000000"/>
                  <w:sz w:val="18"/>
                  <w:szCs w:val="18"/>
                </w:rPr>
                <w:t>38.83</w:t>
              </w:r>
            </w:ins>
          </w:p>
        </w:tc>
        <w:tc>
          <w:tcPr>
            <w:tcW w:w="777" w:type="pct"/>
            <w:tcBorders>
              <w:top w:val="double" w:sz="4" w:space="0" w:color="auto"/>
              <w:bottom w:val="single" w:sz="4" w:space="0" w:color="000000"/>
            </w:tcBorders>
            <w:tcMar>
              <w:top w:w="29" w:type="dxa"/>
              <w:left w:w="58" w:type="dxa"/>
              <w:bottom w:w="29" w:type="dxa"/>
              <w:right w:w="58" w:type="dxa"/>
            </w:tcMar>
            <w:vAlign w:val="center"/>
            <w:tcPrChange w:id="652" w:author="Gavin Thomas Koma" w:date="2023-02-11T22:52:00Z">
              <w:tcPr>
                <w:tcW w:w="778" w:type="pct"/>
                <w:tcBorders>
                  <w:top w:val="double" w:sz="4" w:space="0" w:color="auto"/>
                  <w:bottom w:val="single" w:sz="4" w:space="0" w:color="000000"/>
                </w:tcBorders>
                <w:tcMar>
                  <w:top w:w="29" w:type="dxa"/>
                  <w:left w:w="58" w:type="dxa"/>
                  <w:bottom w:w="29" w:type="dxa"/>
                  <w:right w:w="58" w:type="dxa"/>
                </w:tcMar>
                <w:vAlign w:val="center"/>
              </w:tcPr>
            </w:tcPrChange>
          </w:tcPr>
          <w:p w14:paraId="34474667" w14:textId="77777777" w:rsidR="00A36076" w:rsidRPr="000D0208" w:rsidRDefault="00A36076" w:rsidP="00C12CC7">
            <w:pPr>
              <w:spacing w:after="0"/>
              <w:jc w:val="right"/>
              <w:rPr>
                <w:ins w:id="653" w:author="Gavin Thomas Koma" w:date="2023-02-09T13:14:00Z"/>
                <w:color w:val="000000"/>
                <w:sz w:val="18"/>
                <w:szCs w:val="18"/>
              </w:rPr>
            </w:pPr>
            <w:ins w:id="654" w:author="Gavin Thomas Koma" w:date="2023-02-09T13:14:00Z">
              <w:r w:rsidRPr="000D0208">
                <w:rPr>
                  <w:color w:val="000000"/>
                  <w:sz w:val="18"/>
                  <w:szCs w:val="18"/>
                </w:rPr>
                <w:t>33.44</w:t>
              </w:r>
            </w:ins>
          </w:p>
        </w:tc>
      </w:tr>
      <w:tr w:rsidR="00A36076" w:rsidRPr="007D67D1" w14:paraId="15395890" w14:textId="77777777" w:rsidTr="008514CA">
        <w:trPr>
          <w:trHeight w:val="71"/>
          <w:jc w:val="center"/>
          <w:ins w:id="655" w:author="Gavin Thomas Koma" w:date="2023-02-09T13:14:00Z"/>
          <w:trPrChange w:id="656"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657" w:author="Gavin Thomas Koma" w:date="2023-02-11T22:52:00Z">
              <w:tcPr>
                <w:tcW w:w="361" w:type="pct"/>
                <w:vMerge/>
                <w:shd w:val="clear" w:color="auto" w:fill="auto"/>
                <w:noWrap/>
                <w:tcMar>
                  <w:top w:w="29" w:type="dxa"/>
                  <w:left w:w="58" w:type="dxa"/>
                  <w:bottom w:w="29" w:type="dxa"/>
                  <w:right w:w="58" w:type="dxa"/>
                </w:tcMar>
              </w:tcPr>
            </w:tcPrChange>
          </w:tcPr>
          <w:p w14:paraId="0C4A2B7B" w14:textId="77777777" w:rsidR="00A36076" w:rsidRPr="000D0208" w:rsidRDefault="00A36076" w:rsidP="00C12CC7">
            <w:pPr>
              <w:spacing w:after="0"/>
              <w:jc w:val="center"/>
              <w:rPr>
                <w:ins w:id="658"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659"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1472B553" w14:textId="77777777" w:rsidR="00A36076" w:rsidRPr="000D0208" w:rsidRDefault="00A36076" w:rsidP="00C12CC7">
            <w:pPr>
              <w:spacing w:after="0"/>
              <w:jc w:val="center"/>
              <w:rPr>
                <w:ins w:id="660" w:author="Gavin Thomas Koma" w:date="2023-02-09T13:14:00Z"/>
                <w:color w:val="000000"/>
                <w:sz w:val="18"/>
                <w:szCs w:val="18"/>
              </w:rPr>
            </w:pPr>
            <w:ins w:id="661" w:author="Gavin Thomas Koma" w:date="2023-02-09T13:14:00Z">
              <w:r w:rsidRPr="000D0208">
                <w:rPr>
                  <w:color w:val="000000"/>
                  <w:sz w:val="18"/>
                  <w:szCs w:val="18"/>
                </w:rPr>
                <w:t>RNF</w:t>
              </w:r>
            </w:ins>
          </w:p>
        </w:tc>
        <w:tc>
          <w:tcPr>
            <w:tcW w:w="1339" w:type="pct"/>
            <w:tcBorders>
              <w:top w:val="single" w:sz="4" w:space="0" w:color="000000"/>
              <w:bottom w:val="single" w:sz="4" w:space="0" w:color="000000"/>
            </w:tcBorders>
            <w:tcPrChange w:id="662" w:author="Gavin Thomas Koma" w:date="2023-02-11T22:52:00Z">
              <w:tcPr>
                <w:tcW w:w="1337" w:type="pct"/>
                <w:tcBorders>
                  <w:top w:val="single" w:sz="4" w:space="0" w:color="000000"/>
                  <w:bottom w:val="single" w:sz="4" w:space="0" w:color="000000"/>
                </w:tcBorders>
              </w:tcPr>
            </w:tcPrChange>
          </w:tcPr>
          <w:p w14:paraId="0FA2E801" w14:textId="77777777" w:rsidR="00A36076" w:rsidRPr="000D0208" w:rsidRDefault="00A36076" w:rsidP="00C12CC7">
            <w:pPr>
              <w:spacing w:after="0"/>
              <w:jc w:val="center"/>
              <w:rPr>
                <w:ins w:id="663" w:author="Gavin Thomas Koma" w:date="2023-02-09T13:14:00Z"/>
                <w:color w:val="000000"/>
                <w:sz w:val="18"/>
                <w:szCs w:val="18"/>
              </w:rPr>
            </w:pPr>
            <w:ins w:id="664" w:author="Gavin Thomas Koma" w:date="2023-02-09T13:14:00Z">
              <w:r>
                <w:rPr>
                  <w:color w:val="000000"/>
                  <w:sz w:val="18"/>
                  <w:szCs w:val="18"/>
                </w:rPr>
                <w:t>/</w:t>
              </w:r>
              <w:proofErr w:type="gramStart"/>
              <w:r>
                <w:rPr>
                  <w:color w:val="000000"/>
                  <w:sz w:val="18"/>
                  <w:szCs w:val="18"/>
                </w:rPr>
                <w:t>train</w:t>
              </w:r>
              <w:proofErr w:type="gramEnd"/>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665"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77AB2056" w14:textId="77777777" w:rsidR="00A36076" w:rsidRPr="000D0208" w:rsidRDefault="00A36076" w:rsidP="00C12CC7">
            <w:pPr>
              <w:spacing w:after="0"/>
              <w:jc w:val="right"/>
              <w:rPr>
                <w:ins w:id="666" w:author="Gavin Thomas Koma" w:date="2023-02-09T13:14:00Z"/>
                <w:color w:val="000000"/>
                <w:sz w:val="18"/>
                <w:szCs w:val="18"/>
              </w:rPr>
            </w:pPr>
            <w:ins w:id="667" w:author="Gavin Thomas Koma" w:date="2023-02-09T13:14:00Z">
              <w:r w:rsidRPr="000D0208">
                <w:rPr>
                  <w:color w:val="000000"/>
                  <w:sz w:val="18"/>
                  <w:szCs w:val="18"/>
                </w:rPr>
                <w:t>2.15</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668"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7B04895C" w14:textId="77777777" w:rsidR="00A36076" w:rsidRPr="000D0208" w:rsidRDefault="00A36076" w:rsidP="00C12CC7">
            <w:pPr>
              <w:spacing w:after="0"/>
              <w:jc w:val="right"/>
              <w:rPr>
                <w:ins w:id="669" w:author="Gavin Thomas Koma" w:date="2023-02-09T13:14:00Z"/>
                <w:color w:val="000000"/>
                <w:sz w:val="18"/>
                <w:szCs w:val="18"/>
              </w:rPr>
            </w:pPr>
            <w:ins w:id="670" w:author="Gavin Thomas Koma" w:date="2023-02-09T13:14:00Z">
              <w:r w:rsidRPr="000D0208">
                <w:rPr>
                  <w:color w:val="000000"/>
                  <w:sz w:val="18"/>
                  <w:szCs w:val="18"/>
                </w:rPr>
                <w:t>39.74</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671"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78169404" w14:textId="77777777" w:rsidR="00A36076" w:rsidRPr="000D0208" w:rsidRDefault="00A36076" w:rsidP="00C12CC7">
            <w:pPr>
              <w:spacing w:after="0"/>
              <w:jc w:val="right"/>
              <w:rPr>
                <w:ins w:id="672" w:author="Gavin Thomas Koma" w:date="2023-02-09T13:14:00Z"/>
                <w:color w:val="000000"/>
                <w:sz w:val="18"/>
                <w:szCs w:val="18"/>
              </w:rPr>
            </w:pPr>
            <w:ins w:id="673" w:author="Gavin Thomas Koma" w:date="2023-02-09T13:14:00Z">
              <w:r w:rsidRPr="000D0208">
                <w:rPr>
                  <w:color w:val="000000"/>
                  <w:sz w:val="18"/>
                  <w:szCs w:val="18"/>
                </w:rPr>
                <w:t>33.28</w:t>
              </w:r>
            </w:ins>
          </w:p>
        </w:tc>
      </w:tr>
      <w:tr w:rsidR="00A36076" w:rsidRPr="007D67D1" w14:paraId="12768593" w14:textId="77777777" w:rsidTr="008514CA">
        <w:trPr>
          <w:trHeight w:val="71"/>
          <w:jc w:val="center"/>
          <w:ins w:id="674" w:author="Gavin Thomas Koma" w:date="2023-02-09T13:14:00Z"/>
          <w:trPrChange w:id="675"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676" w:author="Gavin Thomas Koma" w:date="2023-02-11T22:52:00Z">
              <w:tcPr>
                <w:tcW w:w="361" w:type="pct"/>
                <w:vMerge/>
                <w:shd w:val="clear" w:color="auto" w:fill="auto"/>
                <w:noWrap/>
                <w:tcMar>
                  <w:top w:w="29" w:type="dxa"/>
                  <w:left w:w="58" w:type="dxa"/>
                  <w:bottom w:w="29" w:type="dxa"/>
                  <w:right w:w="58" w:type="dxa"/>
                </w:tcMar>
              </w:tcPr>
            </w:tcPrChange>
          </w:tcPr>
          <w:p w14:paraId="54075092" w14:textId="77777777" w:rsidR="00A36076" w:rsidRPr="000D0208" w:rsidRDefault="00A36076" w:rsidP="00C12CC7">
            <w:pPr>
              <w:spacing w:after="0"/>
              <w:jc w:val="center"/>
              <w:rPr>
                <w:ins w:id="677"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678"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37AADD16" w14:textId="77777777" w:rsidR="00A36076" w:rsidRPr="000D0208" w:rsidRDefault="00A36076" w:rsidP="00C12CC7">
            <w:pPr>
              <w:spacing w:after="0"/>
              <w:jc w:val="center"/>
              <w:rPr>
                <w:ins w:id="679" w:author="Gavin Thomas Koma" w:date="2023-02-09T13:14:00Z"/>
                <w:color w:val="000000"/>
                <w:sz w:val="18"/>
                <w:szCs w:val="18"/>
              </w:rPr>
            </w:pPr>
            <w:ins w:id="680" w:author="Gavin Thomas Koma" w:date="2023-02-09T13:14:00Z">
              <w:r>
                <w:rPr>
                  <w:color w:val="000000"/>
                  <w:sz w:val="18"/>
                  <w:szCs w:val="18"/>
                </w:rPr>
                <w:t>CI-PCA</w:t>
              </w:r>
            </w:ins>
          </w:p>
        </w:tc>
        <w:tc>
          <w:tcPr>
            <w:tcW w:w="1339" w:type="pct"/>
            <w:tcBorders>
              <w:top w:val="single" w:sz="4" w:space="0" w:color="000000"/>
              <w:bottom w:val="single" w:sz="4" w:space="0" w:color="000000"/>
            </w:tcBorders>
            <w:tcPrChange w:id="681" w:author="Gavin Thomas Koma" w:date="2023-02-11T22:52:00Z">
              <w:tcPr>
                <w:tcW w:w="1337" w:type="pct"/>
                <w:tcBorders>
                  <w:top w:val="single" w:sz="4" w:space="0" w:color="000000"/>
                  <w:bottom w:val="single" w:sz="4" w:space="0" w:color="000000"/>
                </w:tcBorders>
              </w:tcPr>
            </w:tcPrChange>
          </w:tcPr>
          <w:p w14:paraId="30F06BFC" w14:textId="77777777" w:rsidR="00A36076" w:rsidRPr="000D0208" w:rsidRDefault="00A36076" w:rsidP="00C12CC7">
            <w:pPr>
              <w:spacing w:after="0"/>
              <w:jc w:val="center"/>
              <w:rPr>
                <w:ins w:id="682" w:author="Gavin Thomas Koma" w:date="2023-02-09T13:14:00Z"/>
                <w:color w:val="000000"/>
                <w:sz w:val="18"/>
                <w:szCs w:val="18"/>
              </w:rPr>
            </w:pPr>
            <w:ins w:id="683" w:author="Gavin Thomas Koma" w:date="2023-02-09T13:14:00Z">
              <w:r>
                <w:rPr>
                  <w:sz w:val="18"/>
                  <w:szCs w:val="18"/>
                </w:rPr>
                <w:t>/</w:t>
              </w:r>
              <w:proofErr w:type="gramStart"/>
              <w:r>
                <w:rPr>
                  <w:sz w:val="18"/>
                  <w:szCs w:val="18"/>
                </w:rPr>
                <w:t>train</w:t>
              </w:r>
              <w:proofErr w:type="gramEnd"/>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684"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126B77F8" w14:textId="2FB666B6" w:rsidR="00A36076" w:rsidRPr="00A36076" w:rsidRDefault="00A36076" w:rsidP="00C12CC7">
            <w:pPr>
              <w:spacing w:after="0"/>
              <w:jc w:val="right"/>
              <w:rPr>
                <w:ins w:id="685" w:author="Gavin Thomas Koma" w:date="2023-02-09T13:14:00Z"/>
                <w:color w:val="000000"/>
                <w:sz w:val="18"/>
                <w:szCs w:val="18"/>
                <w:highlight w:val="yellow"/>
                <w:rPrChange w:id="686" w:author="Gavin Thomas Koma" w:date="2023-02-09T13:18:00Z">
                  <w:rPr>
                    <w:ins w:id="687" w:author="Gavin Thomas Koma" w:date="2023-02-09T13:14:00Z"/>
                    <w:color w:val="000000"/>
                    <w:sz w:val="18"/>
                    <w:szCs w:val="18"/>
                  </w:rPr>
                </w:rPrChange>
              </w:rPr>
            </w:pPr>
            <w:ins w:id="688" w:author="Gavin Thomas Koma" w:date="2023-02-09T13:14:00Z">
              <w:r w:rsidRPr="00A36076">
                <w:rPr>
                  <w:sz w:val="18"/>
                  <w:szCs w:val="18"/>
                  <w:highlight w:val="yellow"/>
                  <w:rPrChange w:id="689" w:author="Gavin Thomas Koma" w:date="2023-02-09T13:18:00Z">
                    <w:rPr>
                      <w:sz w:val="18"/>
                      <w:szCs w:val="18"/>
                    </w:rPr>
                  </w:rPrChange>
                </w:rPr>
                <w:t>53</w:t>
              </w:r>
            </w:ins>
            <w:ins w:id="690" w:author="Gavin Thomas Koma" w:date="2023-02-12T12:02:00Z">
              <w:r w:rsidR="00523D16">
                <w:rPr>
                  <w:sz w:val="18"/>
                  <w:szCs w:val="18"/>
                  <w:highlight w:val="yellow"/>
                </w:rPr>
                <w:t>.</w:t>
              </w:r>
            </w:ins>
            <w:ins w:id="691" w:author="Gavin Thomas Koma" w:date="2023-02-09T13:14:00Z">
              <w:r w:rsidRPr="00A36076">
                <w:rPr>
                  <w:sz w:val="18"/>
                  <w:szCs w:val="18"/>
                  <w:highlight w:val="yellow"/>
                  <w:rPrChange w:id="692" w:author="Gavin Thomas Koma" w:date="2023-02-09T13:18:00Z">
                    <w:rPr>
                      <w:sz w:val="18"/>
                      <w:szCs w:val="18"/>
                    </w:rPr>
                  </w:rPrChange>
                </w:rPr>
                <w:t>01</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693"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3FE61B44" w14:textId="40DF7A6F" w:rsidR="00A36076" w:rsidRPr="00A36076" w:rsidRDefault="00A36076" w:rsidP="00C12CC7">
            <w:pPr>
              <w:spacing w:after="0"/>
              <w:jc w:val="right"/>
              <w:rPr>
                <w:ins w:id="694" w:author="Gavin Thomas Koma" w:date="2023-02-09T13:14:00Z"/>
                <w:color w:val="000000"/>
                <w:sz w:val="18"/>
                <w:szCs w:val="18"/>
                <w:highlight w:val="yellow"/>
                <w:rPrChange w:id="695" w:author="Gavin Thomas Koma" w:date="2023-02-09T13:18:00Z">
                  <w:rPr>
                    <w:ins w:id="696" w:author="Gavin Thomas Koma" w:date="2023-02-09T13:14:00Z"/>
                    <w:color w:val="000000"/>
                    <w:sz w:val="18"/>
                    <w:szCs w:val="18"/>
                  </w:rPr>
                </w:rPrChange>
              </w:rPr>
            </w:pPr>
            <w:ins w:id="697" w:author="Gavin Thomas Koma" w:date="2023-02-09T13:14:00Z">
              <w:r w:rsidRPr="00A36076">
                <w:rPr>
                  <w:sz w:val="18"/>
                  <w:szCs w:val="18"/>
                  <w:highlight w:val="yellow"/>
                  <w:rPrChange w:id="698" w:author="Gavin Thomas Koma" w:date="2023-02-09T13:18:00Z">
                    <w:rPr>
                      <w:sz w:val="18"/>
                      <w:szCs w:val="18"/>
                    </w:rPr>
                  </w:rPrChange>
                </w:rPr>
                <w:t>52</w:t>
              </w:r>
            </w:ins>
            <w:ins w:id="699" w:author="Gavin Thomas Koma" w:date="2023-02-12T12:03:00Z">
              <w:r w:rsidR="00523D16">
                <w:rPr>
                  <w:sz w:val="18"/>
                  <w:szCs w:val="18"/>
                  <w:highlight w:val="yellow"/>
                </w:rPr>
                <w:t>.</w:t>
              </w:r>
            </w:ins>
            <w:ins w:id="700" w:author="Gavin Thomas Koma" w:date="2023-02-09T13:14:00Z">
              <w:r w:rsidRPr="00A36076">
                <w:rPr>
                  <w:sz w:val="18"/>
                  <w:szCs w:val="18"/>
                  <w:highlight w:val="yellow"/>
                  <w:rPrChange w:id="701" w:author="Gavin Thomas Koma" w:date="2023-02-09T13:18:00Z">
                    <w:rPr>
                      <w:sz w:val="18"/>
                      <w:szCs w:val="18"/>
                    </w:rPr>
                  </w:rPrChange>
                </w:rPr>
                <w:t>70</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702"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79B0E60D" w14:textId="55459BDE" w:rsidR="00A36076" w:rsidRPr="00A36076" w:rsidRDefault="00A36076" w:rsidP="00C12CC7">
            <w:pPr>
              <w:spacing w:after="0"/>
              <w:jc w:val="right"/>
              <w:rPr>
                <w:ins w:id="703" w:author="Gavin Thomas Koma" w:date="2023-02-09T13:14:00Z"/>
                <w:color w:val="000000"/>
                <w:sz w:val="18"/>
                <w:szCs w:val="18"/>
                <w:highlight w:val="yellow"/>
                <w:rPrChange w:id="704" w:author="Gavin Thomas Koma" w:date="2023-02-09T13:18:00Z">
                  <w:rPr>
                    <w:ins w:id="705" w:author="Gavin Thomas Koma" w:date="2023-02-09T13:14:00Z"/>
                    <w:color w:val="000000"/>
                    <w:sz w:val="18"/>
                    <w:szCs w:val="18"/>
                  </w:rPr>
                </w:rPrChange>
              </w:rPr>
            </w:pPr>
            <w:ins w:id="706" w:author="Gavin Thomas Koma" w:date="2023-02-09T13:14:00Z">
              <w:r w:rsidRPr="00A36076">
                <w:rPr>
                  <w:sz w:val="18"/>
                  <w:szCs w:val="18"/>
                  <w:highlight w:val="yellow"/>
                  <w:rPrChange w:id="707" w:author="Gavin Thomas Koma" w:date="2023-02-09T13:18:00Z">
                    <w:rPr>
                      <w:sz w:val="18"/>
                      <w:szCs w:val="18"/>
                    </w:rPr>
                  </w:rPrChange>
                </w:rPr>
                <w:t>48</w:t>
              </w:r>
            </w:ins>
            <w:ins w:id="708" w:author="Gavin Thomas Koma" w:date="2023-02-12T12:04:00Z">
              <w:r w:rsidR="00523D16">
                <w:rPr>
                  <w:sz w:val="18"/>
                  <w:szCs w:val="18"/>
                  <w:highlight w:val="yellow"/>
                </w:rPr>
                <w:t>.</w:t>
              </w:r>
            </w:ins>
            <w:ins w:id="709" w:author="Gavin Thomas Koma" w:date="2023-02-09T13:14:00Z">
              <w:r w:rsidRPr="00A36076">
                <w:rPr>
                  <w:sz w:val="18"/>
                  <w:szCs w:val="18"/>
                  <w:highlight w:val="yellow"/>
                  <w:rPrChange w:id="710" w:author="Gavin Thomas Koma" w:date="2023-02-09T13:18:00Z">
                    <w:rPr>
                      <w:sz w:val="18"/>
                      <w:szCs w:val="18"/>
                    </w:rPr>
                  </w:rPrChange>
                </w:rPr>
                <w:t>92</w:t>
              </w:r>
            </w:ins>
          </w:p>
        </w:tc>
      </w:tr>
      <w:tr w:rsidR="00A36076" w:rsidRPr="007D67D1" w14:paraId="03D2853D" w14:textId="77777777" w:rsidTr="008514CA">
        <w:trPr>
          <w:trHeight w:val="71"/>
          <w:jc w:val="center"/>
          <w:ins w:id="711" w:author="Gavin Thomas Koma" w:date="2023-02-09T13:14:00Z"/>
          <w:trPrChange w:id="712"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713" w:author="Gavin Thomas Koma" w:date="2023-02-11T22:52:00Z">
              <w:tcPr>
                <w:tcW w:w="361" w:type="pct"/>
                <w:vMerge/>
                <w:shd w:val="clear" w:color="auto" w:fill="auto"/>
                <w:noWrap/>
                <w:tcMar>
                  <w:top w:w="29" w:type="dxa"/>
                  <w:left w:w="58" w:type="dxa"/>
                  <w:bottom w:w="29" w:type="dxa"/>
                  <w:right w:w="58" w:type="dxa"/>
                </w:tcMar>
              </w:tcPr>
            </w:tcPrChange>
          </w:tcPr>
          <w:p w14:paraId="67EF0DD3" w14:textId="77777777" w:rsidR="00A36076" w:rsidRPr="000D0208" w:rsidRDefault="00A36076" w:rsidP="00C12CC7">
            <w:pPr>
              <w:spacing w:after="0"/>
              <w:jc w:val="center"/>
              <w:rPr>
                <w:ins w:id="714"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715"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58F2450C" w14:textId="0DEB590C" w:rsidR="00A36076" w:rsidRPr="000D0208" w:rsidRDefault="00A36076" w:rsidP="00C12CC7">
            <w:pPr>
              <w:spacing w:after="0"/>
              <w:jc w:val="center"/>
              <w:rPr>
                <w:ins w:id="716" w:author="Gavin Thomas Koma" w:date="2023-02-09T13:14:00Z"/>
                <w:color w:val="000000"/>
                <w:sz w:val="18"/>
                <w:szCs w:val="18"/>
              </w:rPr>
            </w:pPr>
            <w:ins w:id="717" w:author="Gavin Thomas Koma" w:date="2023-02-09T13:14:00Z">
              <w:r>
                <w:rPr>
                  <w:color w:val="000000"/>
                  <w:sz w:val="18"/>
                  <w:szCs w:val="18"/>
                </w:rPr>
                <w:t>QDA</w:t>
              </w:r>
            </w:ins>
          </w:p>
        </w:tc>
        <w:tc>
          <w:tcPr>
            <w:tcW w:w="1339" w:type="pct"/>
            <w:tcBorders>
              <w:top w:val="single" w:sz="4" w:space="0" w:color="000000"/>
              <w:bottom w:val="single" w:sz="4" w:space="0" w:color="000000"/>
            </w:tcBorders>
            <w:tcPrChange w:id="718" w:author="Gavin Thomas Koma" w:date="2023-02-11T22:52:00Z">
              <w:tcPr>
                <w:tcW w:w="1337" w:type="pct"/>
                <w:tcBorders>
                  <w:top w:val="single" w:sz="4" w:space="0" w:color="000000"/>
                  <w:bottom w:val="single" w:sz="4" w:space="0" w:color="000000"/>
                </w:tcBorders>
              </w:tcPr>
            </w:tcPrChange>
          </w:tcPr>
          <w:p w14:paraId="614FBEB1" w14:textId="77777777" w:rsidR="00A36076" w:rsidRPr="000D0208" w:rsidRDefault="00A36076" w:rsidP="00C12CC7">
            <w:pPr>
              <w:spacing w:after="0"/>
              <w:jc w:val="center"/>
              <w:rPr>
                <w:ins w:id="719" w:author="Gavin Thomas Koma" w:date="2023-02-09T13:14:00Z"/>
                <w:color w:val="000000"/>
                <w:sz w:val="18"/>
                <w:szCs w:val="18"/>
              </w:rPr>
            </w:pPr>
            <w:ins w:id="720" w:author="Gavin Thomas Koma" w:date="2023-02-09T13:14:00Z">
              <w:r>
                <w:rPr>
                  <w:sz w:val="18"/>
                  <w:szCs w:val="18"/>
                </w:rPr>
                <w:t>/</w:t>
              </w:r>
              <w:proofErr w:type="gramStart"/>
              <w:r>
                <w:rPr>
                  <w:sz w:val="18"/>
                  <w:szCs w:val="18"/>
                </w:rPr>
                <w:t>train</w:t>
              </w:r>
              <w:proofErr w:type="gramEnd"/>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721"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4B536444" w14:textId="477489A9" w:rsidR="00A36076" w:rsidRPr="00A36076" w:rsidRDefault="00A36076" w:rsidP="00C12CC7">
            <w:pPr>
              <w:spacing w:after="0"/>
              <w:jc w:val="right"/>
              <w:rPr>
                <w:ins w:id="722" w:author="Gavin Thomas Koma" w:date="2023-02-09T13:14:00Z"/>
                <w:color w:val="000000"/>
                <w:sz w:val="18"/>
                <w:szCs w:val="18"/>
                <w:highlight w:val="yellow"/>
                <w:rPrChange w:id="723" w:author="Gavin Thomas Koma" w:date="2023-02-09T13:18:00Z">
                  <w:rPr>
                    <w:ins w:id="724" w:author="Gavin Thomas Koma" w:date="2023-02-09T13:14:00Z"/>
                    <w:color w:val="000000"/>
                    <w:sz w:val="18"/>
                    <w:szCs w:val="18"/>
                  </w:rPr>
                </w:rPrChange>
              </w:rPr>
            </w:pPr>
            <w:ins w:id="725" w:author="Gavin Thomas Koma" w:date="2023-02-09T13:14:00Z">
              <w:r w:rsidRPr="00A36076">
                <w:rPr>
                  <w:sz w:val="18"/>
                  <w:szCs w:val="18"/>
                  <w:highlight w:val="yellow"/>
                  <w:rPrChange w:id="726" w:author="Gavin Thomas Koma" w:date="2023-02-09T13:18:00Z">
                    <w:rPr>
                      <w:sz w:val="18"/>
                      <w:szCs w:val="18"/>
                    </w:rPr>
                  </w:rPrChange>
                </w:rPr>
                <w:t>83</w:t>
              </w:r>
            </w:ins>
            <w:ins w:id="727" w:author="Gavin Thomas Koma" w:date="2023-02-12T12:02:00Z">
              <w:r w:rsidR="00523D16">
                <w:rPr>
                  <w:sz w:val="18"/>
                  <w:szCs w:val="18"/>
                  <w:highlight w:val="yellow"/>
                </w:rPr>
                <w:t>.</w:t>
              </w:r>
            </w:ins>
            <w:ins w:id="728" w:author="Gavin Thomas Koma" w:date="2023-02-09T13:14:00Z">
              <w:r w:rsidRPr="00A36076">
                <w:rPr>
                  <w:sz w:val="18"/>
                  <w:szCs w:val="18"/>
                  <w:highlight w:val="yellow"/>
                  <w:rPrChange w:id="729" w:author="Gavin Thomas Koma" w:date="2023-02-09T13:18:00Z">
                    <w:rPr>
                      <w:sz w:val="18"/>
                      <w:szCs w:val="18"/>
                    </w:rPr>
                  </w:rPrChange>
                </w:rPr>
                <w:t>92</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730"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593A67FB" w14:textId="779E5186" w:rsidR="00A36076" w:rsidRPr="00A36076" w:rsidRDefault="00A36076" w:rsidP="00C12CC7">
            <w:pPr>
              <w:spacing w:after="0"/>
              <w:jc w:val="right"/>
              <w:rPr>
                <w:ins w:id="731" w:author="Gavin Thomas Koma" w:date="2023-02-09T13:14:00Z"/>
                <w:color w:val="000000"/>
                <w:sz w:val="18"/>
                <w:szCs w:val="18"/>
                <w:highlight w:val="yellow"/>
                <w:rPrChange w:id="732" w:author="Gavin Thomas Koma" w:date="2023-02-09T13:18:00Z">
                  <w:rPr>
                    <w:ins w:id="733" w:author="Gavin Thomas Koma" w:date="2023-02-09T13:14:00Z"/>
                    <w:color w:val="000000"/>
                    <w:sz w:val="18"/>
                    <w:szCs w:val="18"/>
                  </w:rPr>
                </w:rPrChange>
              </w:rPr>
            </w:pPr>
            <w:ins w:id="734" w:author="Gavin Thomas Koma" w:date="2023-02-09T13:14:00Z">
              <w:r w:rsidRPr="00A36076">
                <w:rPr>
                  <w:sz w:val="18"/>
                  <w:szCs w:val="18"/>
                  <w:highlight w:val="yellow"/>
                  <w:rPrChange w:id="735" w:author="Gavin Thomas Koma" w:date="2023-02-09T13:18:00Z">
                    <w:rPr>
                      <w:sz w:val="18"/>
                      <w:szCs w:val="18"/>
                    </w:rPr>
                  </w:rPrChange>
                </w:rPr>
                <w:t>55</w:t>
              </w:r>
            </w:ins>
            <w:ins w:id="736" w:author="Gavin Thomas Koma" w:date="2023-02-12T12:03:00Z">
              <w:r w:rsidR="00523D16">
                <w:rPr>
                  <w:sz w:val="18"/>
                  <w:szCs w:val="18"/>
                  <w:highlight w:val="yellow"/>
                </w:rPr>
                <w:t>.</w:t>
              </w:r>
            </w:ins>
            <w:ins w:id="737" w:author="Gavin Thomas Koma" w:date="2023-02-09T13:14:00Z">
              <w:r w:rsidRPr="00A36076">
                <w:rPr>
                  <w:sz w:val="18"/>
                  <w:szCs w:val="18"/>
                  <w:highlight w:val="yellow"/>
                  <w:rPrChange w:id="738" w:author="Gavin Thomas Koma" w:date="2023-02-09T13:18:00Z">
                    <w:rPr>
                      <w:sz w:val="18"/>
                      <w:szCs w:val="18"/>
                    </w:rPr>
                  </w:rPrChange>
                </w:rPr>
                <w:t>24</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739"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30B3FBE0" w14:textId="5EE6F376" w:rsidR="00A36076" w:rsidRPr="00A36076" w:rsidRDefault="00A36076" w:rsidP="00C12CC7">
            <w:pPr>
              <w:spacing w:after="0"/>
              <w:jc w:val="right"/>
              <w:rPr>
                <w:ins w:id="740" w:author="Gavin Thomas Koma" w:date="2023-02-09T13:14:00Z"/>
                <w:color w:val="000000"/>
                <w:sz w:val="18"/>
                <w:szCs w:val="18"/>
                <w:highlight w:val="yellow"/>
                <w:rPrChange w:id="741" w:author="Gavin Thomas Koma" w:date="2023-02-09T13:18:00Z">
                  <w:rPr>
                    <w:ins w:id="742" w:author="Gavin Thomas Koma" w:date="2023-02-09T13:14:00Z"/>
                    <w:color w:val="000000"/>
                    <w:sz w:val="18"/>
                    <w:szCs w:val="18"/>
                  </w:rPr>
                </w:rPrChange>
              </w:rPr>
            </w:pPr>
            <w:ins w:id="743" w:author="Gavin Thomas Koma" w:date="2023-02-09T13:14:00Z">
              <w:r w:rsidRPr="00A36076">
                <w:rPr>
                  <w:sz w:val="18"/>
                  <w:szCs w:val="18"/>
                  <w:highlight w:val="yellow"/>
                  <w:rPrChange w:id="744" w:author="Gavin Thomas Koma" w:date="2023-02-09T13:18:00Z">
                    <w:rPr>
                      <w:sz w:val="18"/>
                      <w:szCs w:val="18"/>
                    </w:rPr>
                  </w:rPrChange>
                </w:rPr>
                <w:t>65</w:t>
              </w:r>
            </w:ins>
            <w:ins w:id="745" w:author="Gavin Thomas Koma" w:date="2023-02-12T12:04:00Z">
              <w:r w:rsidR="00523D16">
                <w:rPr>
                  <w:sz w:val="18"/>
                  <w:szCs w:val="18"/>
                  <w:highlight w:val="yellow"/>
                </w:rPr>
                <w:t>.</w:t>
              </w:r>
            </w:ins>
            <w:ins w:id="746" w:author="Gavin Thomas Koma" w:date="2023-02-09T13:14:00Z">
              <w:r w:rsidRPr="00A36076">
                <w:rPr>
                  <w:sz w:val="18"/>
                  <w:szCs w:val="18"/>
                  <w:highlight w:val="yellow"/>
                  <w:rPrChange w:id="747" w:author="Gavin Thomas Koma" w:date="2023-02-09T13:18:00Z">
                    <w:rPr>
                      <w:sz w:val="18"/>
                      <w:szCs w:val="18"/>
                    </w:rPr>
                  </w:rPrChange>
                </w:rPr>
                <w:t>89</w:t>
              </w:r>
            </w:ins>
          </w:p>
        </w:tc>
      </w:tr>
      <w:tr w:rsidR="00A36076" w:rsidRPr="007D67D1" w14:paraId="7928AA72" w14:textId="77777777" w:rsidTr="008514CA">
        <w:trPr>
          <w:trHeight w:val="71"/>
          <w:jc w:val="center"/>
          <w:ins w:id="748" w:author="Gavin Thomas Koma" w:date="2023-02-09T13:14:00Z"/>
          <w:trPrChange w:id="749"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750" w:author="Gavin Thomas Koma" w:date="2023-02-11T22:52:00Z">
              <w:tcPr>
                <w:tcW w:w="361" w:type="pct"/>
                <w:vMerge/>
                <w:shd w:val="clear" w:color="auto" w:fill="auto"/>
                <w:noWrap/>
                <w:tcMar>
                  <w:top w:w="29" w:type="dxa"/>
                  <w:left w:w="58" w:type="dxa"/>
                  <w:bottom w:w="29" w:type="dxa"/>
                  <w:right w:w="58" w:type="dxa"/>
                </w:tcMar>
              </w:tcPr>
            </w:tcPrChange>
          </w:tcPr>
          <w:p w14:paraId="3E4E25DD" w14:textId="77777777" w:rsidR="00A36076" w:rsidRPr="000D0208" w:rsidRDefault="00A36076" w:rsidP="00C12CC7">
            <w:pPr>
              <w:spacing w:after="0"/>
              <w:jc w:val="center"/>
              <w:rPr>
                <w:ins w:id="751"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752"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570F6BAC" w14:textId="77777777" w:rsidR="00A36076" w:rsidRPr="000D0208" w:rsidRDefault="00A36076" w:rsidP="00C12CC7">
            <w:pPr>
              <w:spacing w:after="0"/>
              <w:jc w:val="center"/>
              <w:rPr>
                <w:ins w:id="753" w:author="Gavin Thomas Koma" w:date="2023-02-09T13:14:00Z"/>
                <w:color w:val="000000"/>
                <w:sz w:val="18"/>
                <w:szCs w:val="18"/>
              </w:rPr>
            </w:pPr>
            <w:ins w:id="754" w:author="Gavin Thomas Koma" w:date="2023-02-09T13:14:00Z">
              <w:r>
                <w:rPr>
                  <w:color w:val="000000"/>
                  <w:sz w:val="18"/>
                  <w:szCs w:val="18"/>
                </w:rPr>
                <w:t>LDA</w:t>
              </w:r>
            </w:ins>
          </w:p>
        </w:tc>
        <w:tc>
          <w:tcPr>
            <w:tcW w:w="1339" w:type="pct"/>
            <w:tcBorders>
              <w:top w:val="single" w:sz="4" w:space="0" w:color="000000"/>
              <w:bottom w:val="single" w:sz="4" w:space="0" w:color="000000"/>
            </w:tcBorders>
            <w:tcPrChange w:id="755" w:author="Gavin Thomas Koma" w:date="2023-02-11T22:52:00Z">
              <w:tcPr>
                <w:tcW w:w="1337" w:type="pct"/>
                <w:tcBorders>
                  <w:top w:val="single" w:sz="4" w:space="0" w:color="000000"/>
                  <w:bottom w:val="single" w:sz="4" w:space="0" w:color="000000"/>
                </w:tcBorders>
              </w:tcPr>
            </w:tcPrChange>
          </w:tcPr>
          <w:p w14:paraId="05A27DE7" w14:textId="77777777" w:rsidR="00A36076" w:rsidRPr="000D0208" w:rsidRDefault="00A36076" w:rsidP="00C12CC7">
            <w:pPr>
              <w:spacing w:after="0"/>
              <w:jc w:val="center"/>
              <w:rPr>
                <w:ins w:id="756" w:author="Gavin Thomas Koma" w:date="2023-02-09T13:14:00Z"/>
                <w:color w:val="000000"/>
                <w:sz w:val="18"/>
                <w:szCs w:val="18"/>
              </w:rPr>
            </w:pPr>
            <w:ins w:id="757" w:author="Gavin Thomas Koma" w:date="2023-02-09T13:14:00Z">
              <w:r>
                <w:rPr>
                  <w:sz w:val="18"/>
                  <w:szCs w:val="18"/>
                </w:rPr>
                <w:t>/</w:t>
              </w:r>
              <w:proofErr w:type="gramStart"/>
              <w:r>
                <w:rPr>
                  <w:sz w:val="18"/>
                  <w:szCs w:val="18"/>
                </w:rPr>
                <w:t>train</w:t>
              </w:r>
              <w:proofErr w:type="gramEnd"/>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758"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45C4C748" w14:textId="1D15EB51" w:rsidR="00A36076" w:rsidRPr="00A36076" w:rsidRDefault="00A36076" w:rsidP="00C12CC7">
            <w:pPr>
              <w:spacing w:after="0"/>
              <w:jc w:val="right"/>
              <w:rPr>
                <w:ins w:id="759" w:author="Gavin Thomas Koma" w:date="2023-02-09T13:14:00Z"/>
                <w:color w:val="000000"/>
                <w:sz w:val="18"/>
                <w:szCs w:val="18"/>
                <w:highlight w:val="yellow"/>
                <w:rPrChange w:id="760" w:author="Gavin Thomas Koma" w:date="2023-02-09T13:18:00Z">
                  <w:rPr>
                    <w:ins w:id="761" w:author="Gavin Thomas Koma" w:date="2023-02-09T13:14:00Z"/>
                    <w:color w:val="000000"/>
                    <w:sz w:val="18"/>
                    <w:szCs w:val="18"/>
                  </w:rPr>
                </w:rPrChange>
              </w:rPr>
            </w:pPr>
            <w:ins w:id="762" w:author="Gavin Thomas Koma" w:date="2023-02-09T13:14:00Z">
              <w:r w:rsidRPr="00A36076">
                <w:rPr>
                  <w:sz w:val="18"/>
                  <w:szCs w:val="18"/>
                  <w:highlight w:val="yellow"/>
                  <w:rPrChange w:id="763" w:author="Gavin Thomas Koma" w:date="2023-02-09T13:18:00Z">
                    <w:rPr>
                      <w:sz w:val="18"/>
                      <w:szCs w:val="18"/>
                    </w:rPr>
                  </w:rPrChange>
                </w:rPr>
                <w:t>53</w:t>
              </w:r>
            </w:ins>
            <w:ins w:id="764" w:author="Gavin Thomas Koma" w:date="2023-02-12T12:02:00Z">
              <w:r w:rsidR="00523D16">
                <w:rPr>
                  <w:sz w:val="18"/>
                  <w:szCs w:val="18"/>
                  <w:highlight w:val="yellow"/>
                </w:rPr>
                <w:t>.</w:t>
              </w:r>
            </w:ins>
            <w:ins w:id="765" w:author="Gavin Thomas Koma" w:date="2023-02-09T13:14:00Z">
              <w:r w:rsidRPr="00A36076">
                <w:rPr>
                  <w:sz w:val="18"/>
                  <w:szCs w:val="18"/>
                  <w:highlight w:val="yellow"/>
                  <w:rPrChange w:id="766" w:author="Gavin Thomas Koma" w:date="2023-02-09T13:18:00Z">
                    <w:rPr>
                      <w:sz w:val="18"/>
                      <w:szCs w:val="18"/>
                    </w:rPr>
                  </w:rPrChange>
                </w:rPr>
                <w:t>01</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767"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291DF01F" w14:textId="5D3409A0" w:rsidR="00A36076" w:rsidRPr="00A36076" w:rsidRDefault="00A36076" w:rsidP="00C12CC7">
            <w:pPr>
              <w:spacing w:after="0"/>
              <w:jc w:val="right"/>
              <w:rPr>
                <w:ins w:id="768" w:author="Gavin Thomas Koma" w:date="2023-02-09T13:14:00Z"/>
                <w:color w:val="000000"/>
                <w:sz w:val="18"/>
                <w:szCs w:val="18"/>
                <w:highlight w:val="yellow"/>
                <w:rPrChange w:id="769" w:author="Gavin Thomas Koma" w:date="2023-02-09T13:18:00Z">
                  <w:rPr>
                    <w:ins w:id="770" w:author="Gavin Thomas Koma" w:date="2023-02-09T13:14:00Z"/>
                    <w:color w:val="000000"/>
                    <w:sz w:val="18"/>
                    <w:szCs w:val="18"/>
                  </w:rPr>
                </w:rPrChange>
              </w:rPr>
            </w:pPr>
            <w:ins w:id="771" w:author="Gavin Thomas Koma" w:date="2023-02-09T13:14:00Z">
              <w:r w:rsidRPr="00A36076">
                <w:rPr>
                  <w:sz w:val="18"/>
                  <w:szCs w:val="18"/>
                  <w:highlight w:val="yellow"/>
                  <w:rPrChange w:id="772" w:author="Gavin Thomas Koma" w:date="2023-02-09T13:18:00Z">
                    <w:rPr>
                      <w:sz w:val="18"/>
                      <w:szCs w:val="18"/>
                    </w:rPr>
                  </w:rPrChange>
                </w:rPr>
                <w:t>55</w:t>
              </w:r>
            </w:ins>
            <w:ins w:id="773" w:author="Gavin Thomas Koma" w:date="2023-02-12T12:03:00Z">
              <w:r w:rsidR="00523D16">
                <w:rPr>
                  <w:sz w:val="18"/>
                  <w:szCs w:val="18"/>
                  <w:highlight w:val="yellow"/>
                </w:rPr>
                <w:t>.</w:t>
              </w:r>
            </w:ins>
            <w:ins w:id="774" w:author="Gavin Thomas Koma" w:date="2023-02-09T13:14:00Z">
              <w:r w:rsidRPr="00A36076">
                <w:rPr>
                  <w:sz w:val="18"/>
                  <w:szCs w:val="18"/>
                  <w:highlight w:val="yellow"/>
                  <w:rPrChange w:id="775" w:author="Gavin Thomas Koma" w:date="2023-02-09T13:18:00Z">
                    <w:rPr>
                      <w:sz w:val="18"/>
                      <w:szCs w:val="18"/>
                    </w:rPr>
                  </w:rPrChange>
                </w:rPr>
                <w:t>34</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776"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7C919C5E" w14:textId="34E9C20C" w:rsidR="00A36076" w:rsidRPr="00A36076" w:rsidRDefault="00A36076" w:rsidP="00C12CC7">
            <w:pPr>
              <w:spacing w:after="0"/>
              <w:jc w:val="right"/>
              <w:rPr>
                <w:ins w:id="777" w:author="Gavin Thomas Koma" w:date="2023-02-09T13:14:00Z"/>
                <w:color w:val="000000"/>
                <w:sz w:val="18"/>
                <w:szCs w:val="18"/>
                <w:highlight w:val="yellow"/>
                <w:rPrChange w:id="778" w:author="Gavin Thomas Koma" w:date="2023-02-09T13:18:00Z">
                  <w:rPr>
                    <w:ins w:id="779" w:author="Gavin Thomas Koma" w:date="2023-02-09T13:14:00Z"/>
                    <w:color w:val="000000"/>
                    <w:sz w:val="18"/>
                    <w:szCs w:val="18"/>
                  </w:rPr>
                </w:rPrChange>
              </w:rPr>
            </w:pPr>
            <w:ins w:id="780" w:author="Gavin Thomas Koma" w:date="2023-02-09T13:14:00Z">
              <w:r w:rsidRPr="00A36076">
                <w:rPr>
                  <w:sz w:val="18"/>
                  <w:szCs w:val="18"/>
                  <w:highlight w:val="yellow"/>
                  <w:rPrChange w:id="781" w:author="Gavin Thomas Koma" w:date="2023-02-09T13:18:00Z">
                    <w:rPr>
                      <w:sz w:val="18"/>
                      <w:szCs w:val="18"/>
                    </w:rPr>
                  </w:rPrChange>
                </w:rPr>
                <w:t>48</w:t>
              </w:r>
            </w:ins>
            <w:ins w:id="782" w:author="Gavin Thomas Koma" w:date="2023-02-12T12:04:00Z">
              <w:r w:rsidR="00523D16">
                <w:rPr>
                  <w:sz w:val="18"/>
                  <w:szCs w:val="18"/>
                  <w:highlight w:val="yellow"/>
                </w:rPr>
                <w:t>.</w:t>
              </w:r>
            </w:ins>
            <w:ins w:id="783" w:author="Gavin Thomas Koma" w:date="2023-02-09T13:14:00Z">
              <w:r w:rsidRPr="00A36076">
                <w:rPr>
                  <w:sz w:val="18"/>
                  <w:szCs w:val="18"/>
                  <w:highlight w:val="yellow"/>
                  <w:rPrChange w:id="784" w:author="Gavin Thomas Koma" w:date="2023-02-09T13:18:00Z">
                    <w:rPr>
                      <w:sz w:val="18"/>
                      <w:szCs w:val="18"/>
                    </w:rPr>
                  </w:rPrChange>
                </w:rPr>
                <w:t>93</w:t>
              </w:r>
            </w:ins>
          </w:p>
        </w:tc>
      </w:tr>
      <w:tr w:rsidR="00A36076" w:rsidRPr="007D67D1" w14:paraId="351FAD3A" w14:textId="77777777" w:rsidTr="008514CA">
        <w:trPr>
          <w:trHeight w:val="71"/>
          <w:jc w:val="center"/>
          <w:ins w:id="785" w:author="Gavin Thomas Koma" w:date="2023-02-09T13:14:00Z"/>
          <w:trPrChange w:id="786"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787" w:author="Gavin Thomas Koma" w:date="2023-02-11T22:52:00Z">
              <w:tcPr>
                <w:tcW w:w="361" w:type="pct"/>
                <w:vMerge/>
                <w:shd w:val="clear" w:color="auto" w:fill="auto"/>
                <w:noWrap/>
                <w:tcMar>
                  <w:top w:w="29" w:type="dxa"/>
                  <w:left w:w="58" w:type="dxa"/>
                  <w:bottom w:w="29" w:type="dxa"/>
                  <w:right w:w="58" w:type="dxa"/>
                </w:tcMar>
              </w:tcPr>
            </w:tcPrChange>
          </w:tcPr>
          <w:p w14:paraId="281FD1A0" w14:textId="77777777" w:rsidR="00A36076" w:rsidRPr="000D0208" w:rsidRDefault="00A36076" w:rsidP="00C12CC7">
            <w:pPr>
              <w:spacing w:after="0"/>
              <w:jc w:val="center"/>
              <w:rPr>
                <w:ins w:id="788"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789"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67B9A47D" w14:textId="77777777" w:rsidR="00A36076" w:rsidRPr="000D0208" w:rsidRDefault="00A36076" w:rsidP="00C12CC7">
            <w:pPr>
              <w:spacing w:after="0"/>
              <w:jc w:val="center"/>
              <w:rPr>
                <w:ins w:id="790" w:author="Gavin Thomas Koma" w:date="2023-02-09T13:14:00Z"/>
                <w:color w:val="000000"/>
                <w:sz w:val="18"/>
                <w:szCs w:val="18"/>
              </w:rPr>
            </w:pPr>
            <w:ins w:id="791" w:author="Gavin Thomas Koma" w:date="2023-02-09T13:14:00Z">
              <w:r>
                <w:rPr>
                  <w:color w:val="000000"/>
                  <w:sz w:val="18"/>
                  <w:szCs w:val="18"/>
                </w:rPr>
                <w:t>CI-PCA</w:t>
              </w:r>
            </w:ins>
          </w:p>
        </w:tc>
        <w:tc>
          <w:tcPr>
            <w:tcW w:w="1339" w:type="pct"/>
            <w:tcBorders>
              <w:top w:val="single" w:sz="4" w:space="0" w:color="000000"/>
              <w:bottom w:val="single" w:sz="4" w:space="0" w:color="000000"/>
            </w:tcBorders>
            <w:tcPrChange w:id="792" w:author="Gavin Thomas Koma" w:date="2023-02-11T22:52:00Z">
              <w:tcPr>
                <w:tcW w:w="1337" w:type="pct"/>
                <w:tcBorders>
                  <w:top w:val="single" w:sz="4" w:space="0" w:color="000000"/>
                  <w:bottom w:val="single" w:sz="4" w:space="0" w:color="000000"/>
                </w:tcBorders>
              </w:tcPr>
            </w:tcPrChange>
          </w:tcPr>
          <w:p w14:paraId="57E8468C" w14:textId="77777777" w:rsidR="00A36076" w:rsidRPr="000D0208" w:rsidRDefault="00A36076" w:rsidP="00C12CC7">
            <w:pPr>
              <w:spacing w:after="0"/>
              <w:jc w:val="center"/>
              <w:rPr>
                <w:ins w:id="793" w:author="Gavin Thomas Koma" w:date="2023-02-09T13:14:00Z"/>
                <w:color w:val="000000"/>
                <w:sz w:val="18"/>
                <w:szCs w:val="18"/>
              </w:rPr>
            </w:pPr>
            <w:ins w:id="794" w:author="Gavin Thomas Koma" w:date="2023-02-09T13:14:00Z">
              <w:r>
                <w:rPr>
                  <w:sz w:val="18"/>
                  <w:szCs w:val="18"/>
                </w:rPr>
                <w:t>/train + /dev</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795"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04E73B5C" w14:textId="248F56DB" w:rsidR="00A36076" w:rsidRPr="00A36076" w:rsidRDefault="00A36076" w:rsidP="00C12CC7">
            <w:pPr>
              <w:spacing w:after="0"/>
              <w:jc w:val="right"/>
              <w:rPr>
                <w:ins w:id="796" w:author="Gavin Thomas Koma" w:date="2023-02-09T13:14:00Z"/>
                <w:color w:val="000000"/>
                <w:sz w:val="18"/>
                <w:szCs w:val="18"/>
                <w:highlight w:val="yellow"/>
                <w:rPrChange w:id="797" w:author="Gavin Thomas Koma" w:date="2023-02-09T13:18:00Z">
                  <w:rPr>
                    <w:ins w:id="798" w:author="Gavin Thomas Koma" w:date="2023-02-09T13:14:00Z"/>
                    <w:color w:val="000000"/>
                    <w:sz w:val="18"/>
                    <w:szCs w:val="18"/>
                  </w:rPr>
                </w:rPrChange>
              </w:rPr>
            </w:pPr>
            <w:ins w:id="799" w:author="Gavin Thomas Koma" w:date="2023-02-09T13:14:00Z">
              <w:r w:rsidRPr="00A36076">
                <w:rPr>
                  <w:sz w:val="18"/>
                  <w:szCs w:val="18"/>
                  <w:highlight w:val="yellow"/>
                  <w:rPrChange w:id="800" w:author="Gavin Thomas Koma" w:date="2023-02-09T13:18:00Z">
                    <w:rPr>
                      <w:sz w:val="18"/>
                      <w:szCs w:val="18"/>
                    </w:rPr>
                  </w:rPrChange>
                </w:rPr>
                <w:t>52</w:t>
              </w:r>
            </w:ins>
            <w:ins w:id="801" w:author="Gavin Thomas Koma" w:date="2023-02-12T12:02:00Z">
              <w:r w:rsidR="00523D16">
                <w:rPr>
                  <w:sz w:val="18"/>
                  <w:szCs w:val="18"/>
                  <w:highlight w:val="yellow"/>
                </w:rPr>
                <w:t>.</w:t>
              </w:r>
            </w:ins>
            <w:ins w:id="802" w:author="Gavin Thomas Koma" w:date="2023-02-09T13:14:00Z">
              <w:r w:rsidRPr="00A36076">
                <w:rPr>
                  <w:sz w:val="18"/>
                  <w:szCs w:val="18"/>
                  <w:highlight w:val="yellow"/>
                  <w:rPrChange w:id="803" w:author="Gavin Thomas Koma" w:date="2023-02-09T13:18:00Z">
                    <w:rPr>
                      <w:sz w:val="18"/>
                      <w:szCs w:val="18"/>
                    </w:rPr>
                  </w:rPrChange>
                </w:rPr>
                <w:t>82</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804"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35DCEB60" w14:textId="0CCED9B6" w:rsidR="00A36076" w:rsidRPr="00A36076" w:rsidRDefault="00A36076" w:rsidP="00C12CC7">
            <w:pPr>
              <w:spacing w:after="0"/>
              <w:jc w:val="right"/>
              <w:rPr>
                <w:ins w:id="805" w:author="Gavin Thomas Koma" w:date="2023-02-09T13:14:00Z"/>
                <w:color w:val="000000"/>
                <w:sz w:val="18"/>
                <w:szCs w:val="18"/>
                <w:highlight w:val="yellow"/>
                <w:rPrChange w:id="806" w:author="Gavin Thomas Koma" w:date="2023-02-09T13:18:00Z">
                  <w:rPr>
                    <w:ins w:id="807" w:author="Gavin Thomas Koma" w:date="2023-02-09T13:14:00Z"/>
                    <w:color w:val="000000"/>
                    <w:sz w:val="18"/>
                    <w:szCs w:val="18"/>
                  </w:rPr>
                </w:rPrChange>
              </w:rPr>
            </w:pPr>
            <w:ins w:id="808" w:author="Gavin Thomas Koma" w:date="2023-02-09T13:14:00Z">
              <w:r w:rsidRPr="00A36076">
                <w:rPr>
                  <w:sz w:val="18"/>
                  <w:szCs w:val="18"/>
                  <w:highlight w:val="yellow"/>
                  <w:rPrChange w:id="809" w:author="Gavin Thomas Koma" w:date="2023-02-09T13:18:00Z">
                    <w:rPr>
                      <w:sz w:val="18"/>
                      <w:szCs w:val="18"/>
                    </w:rPr>
                  </w:rPrChange>
                </w:rPr>
                <w:t>50</w:t>
              </w:r>
            </w:ins>
            <w:ins w:id="810" w:author="Gavin Thomas Koma" w:date="2023-02-12T12:03:00Z">
              <w:r w:rsidR="00523D16">
                <w:rPr>
                  <w:sz w:val="18"/>
                  <w:szCs w:val="18"/>
                  <w:highlight w:val="yellow"/>
                </w:rPr>
                <w:t>.</w:t>
              </w:r>
            </w:ins>
            <w:ins w:id="811" w:author="Gavin Thomas Koma" w:date="2023-02-09T13:14:00Z">
              <w:r w:rsidRPr="00A36076">
                <w:rPr>
                  <w:sz w:val="18"/>
                  <w:szCs w:val="18"/>
                  <w:highlight w:val="yellow"/>
                  <w:rPrChange w:id="812" w:author="Gavin Thomas Koma" w:date="2023-02-09T13:18:00Z">
                    <w:rPr>
                      <w:sz w:val="18"/>
                      <w:szCs w:val="18"/>
                    </w:rPr>
                  </w:rPrChange>
                </w:rPr>
                <w:t>74</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813"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773E8921" w14:textId="3888C440" w:rsidR="00A36076" w:rsidRPr="00A36076" w:rsidRDefault="00A36076" w:rsidP="00C12CC7">
            <w:pPr>
              <w:spacing w:after="0"/>
              <w:jc w:val="right"/>
              <w:rPr>
                <w:ins w:id="814" w:author="Gavin Thomas Koma" w:date="2023-02-09T13:14:00Z"/>
                <w:color w:val="000000"/>
                <w:sz w:val="18"/>
                <w:szCs w:val="18"/>
                <w:highlight w:val="yellow"/>
                <w:rPrChange w:id="815" w:author="Gavin Thomas Koma" w:date="2023-02-09T13:18:00Z">
                  <w:rPr>
                    <w:ins w:id="816" w:author="Gavin Thomas Koma" w:date="2023-02-09T13:14:00Z"/>
                    <w:color w:val="000000"/>
                    <w:sz w:val="18"/>
                    <w:szCs w:val="18"/>
                  </w:rPr>
                </w:rPrChange>
              </w:rPr>
            </w:pPr>
            <w:ins w:id="817" w:author="Gavin Thomas Koma" w:date="2023-02-09T13:14:00Z">
              <w:r w:rsidRPr="00A36076">
                <w:rPr>
                  <w:sz w:val="18"/>
                  <w:szCs w:val="18"/>
                  <w:highlight w:val="yellow"/>
                  <w:rPrChange w:id="818" w:author="Gavin Thomas Koma" w:date="2023-02-09T13:18:00Z">
                    <w:rPr>
                      <w:sz w:val="18"/>
                      <w:szCs w:val="18"/>
                    </w:rPr>
                  </w:rPrChange>
                </w:rPr>
                <w:t>50</w:t>
              </w:r>
            </w:ins>
            <w:ins w:id="819" w:author="Gavin Thomas Koma" w:date="2023-02-12T12:04:00Z">
              <w:r w:rsidR="00523D16">
                <w:rPr>
                  <w:sz w:val="18"/>
                  <w:szCs w:val="18"/>
                  <w:highlight w:val="yellow"/>
                </w:rPr>
                <w:t>.</w:t>
              </w:r>
            </w:ins>
            <w:ins w:id="820" w:author="Gavin Thomas Koma" w:date="2023-02-09T13:14:00Z">
              <w:r w:rsidRPr="00A36076">
                <w:rPr>
                  <w:sz w:val="18"/>
                  <w:szCs w:val="18"/>
                  <w:highlight w:val="yellow"/>
                  <w:rPrChange w:id="821" w:author="Gavin Thomas Koma" w:date="2023-02-09T13:18:00Z">
                    <w:rPr>
                      <w:sz w:val="18"/>
                      <w:szCs w:val="18"/>
                    </w:rPr>
                  </w:rPrChange>
                </w:rPr>
                <w:t>92</w:t>
              </w:r>
            </w:ins>
          </w:p>
        </w:tc>
      </w:tr>
      <w:tr w:rsidR="00A36076" w:rsidRPr="007D67D1" w14:paraId="6799DCD5" w14:textId="77777777" w:rsidTr="008514CA">
        <w:trPr>
          <w:trHeight w:val="71"/>
          <w:jc w:val="center"/>
          <w:ins w:id="822" w:author="Gavin Thomas Koma" w:date="2023-02-09T13:14:00Z"/>
          <w:trPrChange w:id="823"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824" w:author="Gavin Thomas Koma" w:date="2023-02-11T22:52:00Z">
              <w:tcPr>
                <w:tcW w:w="361" w:type="pct"/>
                <w:vMerge/>
                <w:shd w:val="clear" w:color="auto" w:fill="auto"/>
                <w:noWrap/>
                <w:tcMar>
                  <w:top w:w="29" w:type="dxa"/>
                  <w:left w:w="58" w:type="dxa"/>
                  <w:bottom w:w="29" w:type="dxa"/>
                  <w:right w:w="58" w:type="dxa"/>
                </w:tcMar>
              </w:tcPr>
            </w:tcPrChange>
          </w:tcPr>
          <w:p w14:paraId="1B4555D3" w14:textId="77777777" w:rsidR="00A36076" w:rsidRPr="000D0208" w:rsidRDefault="00A36076" w:rsidP="00C12CC7">
            <w:pPr>
              <w:spacing w:after="0"/>
              <w:jc w:val="center"/>
              <w:rPr>
                <w:ins w:id="825"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826"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4DFA4BA1" w14:textId="77777777" w:rsidR="00A36076" w:rsidRPr="000D0208" w:rsidRDefault="00A36076" w:rsidP="00C12CC7">
            <w:pPr>
              <w:spacing w:after="0"/>
              <w:jc w:val="center"/>
              <w:rPr>
                <w:ins w:id="827" w:author="Gavin Thomas Koma" w:date="2023-02-09T13:14:00Z"/>
                <w:color w:val="000000"/>
                <w:sz w:val="18"/>
                <w:szCs w:val="18"/>
              </w:rPr>
            </w:pPr>
            <w:ins w:id="828" w:author="Gavin Thomas Koma" w:date="2023-02-09T13:14:00Z">
              <w:r>
                <w:rPr>
                  <w:color w:val="000000"/>
                  <w:sz w:val="18"/>
                  <w:szCs w:val="18"/>
                </w:rPr>
                <w:t>QDA</w:t>
              </w:r>
            </w:ins>
          </w:p>
        </w:tc>
        <w:tc>
          <w:tcPr>
            <w:tcW w:w="1339" w:type="pct"/>
            <w:tcBorders>
              <w:top w:val="single" w:sz="4" w:space="0" w:color="000000"/>
              <w:bottom w:val="single" w:sz="4" w:space="0" w:color="000000"/>
            </w:tcBorders>
            <w:tcPrChange w:id="829" w:author="Gavin Thomas Koma" w:date="2023-02-11T22:52:00Z">
              <w:tcPr>
                <w:tcW w:w="1337" w:type="pct"/>
                <w:tcBorders>
                  <w:top w:val="single" w:sz="4" w:space="0" w:color="000000"/>
                  <w:bottom w:val="single" w:sz="4" w:space="0" w:color="000000"/>
                </w:tcBorders>
              </w:tcPr>
            </w:tcPrChange>
          </w:tcPr>
          <w:p w14:paraId="16344060" w14:textId="77777777" w:rsidR="00A36076" w:rsidRPr="000D0208" w:rsidRDefault="00A36076" w:rsidP="00C12CC7">
            <w:pPr>
              <w:spacing w:after="0"/>
              <w:jc w:val="center"/>
              <w:rPr>
                <w:ins w:id="830" w:author="Gavin Thomas Koma" w:date="2023-02-09T13:14:00Z"/>
                <w:color w:val="000000"/>
                <w:sz w:val="18"/>
                <w:szCs w:val="18"/>
              </w:rPr>
            </w:pPr>
            <w:ins w:id="831" w:author="Gavin Thomas Koma" w:date="2023-02-09T13:14:00Z">
              <w:r>
                <w:rPr>
                  <w:sz w:val="18"/>
                  <w:szCs w:val="18"/>
                </w:rPr>
                <w:t>/train + /dev</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832"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6D965107" w14:textId="2FA18F2F" w:rsidR="00A36076" w:rsidRPr="00A36076" w:rsidRDefault="00A36076" w:rsidP="00C12CC7">
            <w:pPr>
              <w:spacing w:after="0"/>
              <w:jc w:val="right"/>
              <w:rPr>
                <w:ins w:id="833" w:author="Gavin Thomas Koma" w:date="2023-02-09T13:14:00Z"/>
                <w:color w:val="000000"/>
                <w:sz w:val="18"/>
                <w:szCs w:val="18"/>
                <w:highlight w:val="yellow"/>
                <w:rPrChange w:id="834" w:author="Gavin Thomas Koma" w:date="2023-02-09T13:18:00Z">
                  <w:rPr>
                    <w:ins w:id="835" w:author="Gavin Thomas Koma" w:date="2023-02-09T13:14:00Z"/>
                    <w:color w:val="000000"/>
                    <w:sz w:val="18"/>
                    <w:szCs w:val="18"/>
                  </w:rPr>
                </w:rPrChange>
              </w:rPr>
            </w:pPr>
            <w:ins w:id="836" w:author="Gavin Thomas Koma" w:date="2023-02-09T13:14:00Z">
              <w:r w:rsidRPr="00A36076">
                <w:rPr>
                  <w:sz w:val="18"/>
                  <w:szCs w:val="18"/>
                  <w:highlight w:val="yellow"/>
                  <w:rPrChange w:id="837" w:author="Gavin Thomas Koma" w:date="2023-02-09T13:18:00Z">
                    <w:rPr>
                      <w:sz w:val="18"/>
                      <w:szCs w:val="18"/>
                    </w:rPr>
                  </w:rPrChange>
                </w:rPr>
                <w:t>85</w:t>
              </w:r>
            </w:ins>
            <w:ins w:id="838" w:author="Gavin Thomas Koma" w:date="2023-02-12T12:02:00Z">
              <w:r w:rsidR="00523D16">
                <w:rPr>
                  <w:sz w:val="18"/>
                  <w:szCs w:val="18"/>
                  <w:highlight w:val="yellow"/>
                </w:rPr>
                <w:t>.</w:t>
              </w:r>
            </w:ins>
            <w:ins w:id="839" w:author="Gavin Thomas Koma" w:date="2023-02-09T13:14:00Z">
              <w:r w:rsidRPr="00A36076">
                <w:rPr>
                  <w:sz w:val="18"/>
                  <w:szCs w:val="18"/>
                  <w:highlight w:val="yellow"/>
                  <w:rPrChange w:id="840" w:author="Gavin Thomas Koma" w:date="2023-02-09T13:18:00Z">
                    <w:rPr>
                      <w:sz w:val="18"/>
                      <w:szCs w:val="18"/>
                    </w:rPr>
                  </w:rPrChange>
                </w:rPr>
                <w:t>03</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841"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3AAF758D" w14:textId="42D127D7" w:rsidR="00A36076" w:rsidRPr="00A36076" w:rsidRDefault="00A36076" w:rsidP="00C12CC7">
            <w:pPr>
              <w:spacing w:after="0"/>
              <w:jc w:val="right"/>
              <w:rPr>
                <w:ins w:id="842" w:author="Gavin Thomas Koma" w:date="2023-02-09T13:14:00Z"/>
                <w:color w:val="000000"/>
                <w:sz w:val="18"/>
                <w:szCs w:val="18"/>
                <w:highlight w:val="yellow"/>
                <w:rPrChange w:id="843" w:author="Gavin Thomas Koma" w:date="2023-02-09T13:18:00Z">
                  <w:rPr>
                    <w:ins w:id="844" w:author="Gavin Thomas Koma" w:date="2023-02-09T13:14:00Z"/>
                    <w:color w:val="000000"/>
                    <w:sz w:val="18"/>
                    <w:szCs w:val="18"/>
                  </w:rPr>
                </w:rPrChange>
              </w:rPr>
            </w:pPr>
            <w:ins w:id="845" w:author="Gavin Thomas Koma" w:date="2023-02-09T13:14:00Z">
              <w:r w:rsidRPr="00A36076">
                <w:rPr>
                  <w:sz w:val="18"/>
                  <w:szCs w:val="18"/>
                  <w:highlight w:val="yellow"/>
                  <w:rPrChange w:id="846" w:author="Gavin Thomas Koma" w:date="2023-02-09T13:18:00Z">
                    <w:rPr>
                      <w:sz w:val="18"/>
                      <w:szCs w:val="18"/>
                    </w:rPr>
                  </w:rPrChange>
                </w:rPr>
                <w:t>82</w:t>
              </w:r>
            </w:ins>
            <w:ins w:id="847" w:author="Gavin Thomas Koma" w:date="2023-02-12T12:03:00Z">
              <w:r w:rsidR="00523D16">
                <w:rPr>
                  <w:sz w:val="18"/>
                  <w:szCs w:val="18"/>
                  <w:highlight w:val="yellow"/>
                </w:rPr>
                <w:t>.</w:t>
              </w:r>
            </w:ins>
            <w:ins w:id="848" w:author="Gavin Thomas Koma" w:date="2023-02-09T13:14:00Z">
              <w:r w:rsidRPr="00A36076">
                <w:rPr>
                  <w:sz w:val="18"/>
                  <w:szCs w:val="18"/>
                  <w:highlight w:val="yellow"/>
                  <w:rPrChange w:id="849" w:author="Gavin Thomas Koma" w:date="2023-02-09T13:18:00Z">
                    <w:rPr>
                      <w:sz w:val="18"/>
                      <w:szCs w:val="18"/>
                    </w:rPr>
                  </w:rPrChange>
                </w:rPr>
                <w:t>47</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850"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783D6D5F" w14:textId="06876DCD" w:rsidR="00A36076" w:rsidRPr="00A36076" w:rsidRDefault="00A36076" w:rsidP="00C12CC7">
            <w:pPr>
              <w:spacing w:after="0"/>
              <w:jc w:val="right"/>
              <w:rPr>
                <w:ins w:id="851" w:author="Gavin Thomas Koma" w:date="2023-02-09T13:14:00Z"/>
                <w:color w:val="000000"/>
                <w:sz w:val="18"/>
                <w:szCs w:val="18"/>
                <w:highlight w:val="yellow"/>
                <w:rPrChange w:id="852" w:author="Gavin Thomas Koma" w:date="2023-02-09T13:18:00Z">
                  <w:rPr>
                    <w:ins w:id="853" w:author="Gavin Thomas Koma" w:date="2023-02-09T13:14:00Z"/>
                    <w:color w:val="000000"/>
                    <w:sz w:val="18"/>
                    <w:szCs w:val="18"/>
                  </w:rPr>
                </w:rPrChange>
              </w:rPr>
            </w:pPr>
            <w:ins w:id="854" w:author="Gavin Thomas Koma" w:date="2023-02-09T13:14:00Z">
              <w:r w:rsidRPr="00A36076">
                <w:rPr>
                  <w:sz w:val="18"/>
                  <w:szCs w:val="18"/>
                  <w:highlight w:val="yellow"/>
                  <w:rPrChange w:id="855" w:author="Gavin Thomas Koma" w:date="2023-02-09T13:18:00Z">
                    <w:rPr>
                      <w:sz w:val="18"/>
                      <w:szCs w:val="18"/>
                    </w:rPr>
                  </w:rPrChange>
                </w:rPr>
                <w:t>65</w:t>
              </w:r>
            </w:ins>
            <w:ins w:id="856" w:author="Gavin Thomas Koma" w:date="2023-02-12T12:04:00Z">
              <w:r w:rsidR="00523D16">
                <w:rPr>
                  <w:sz w:val="18"/>
                  <w:szCs w:val="18"/>
                  <w:highlight w:val="yellow"/>
                </w:rPr>
                <w:t>.</w:t>
              </w:r>
            </w:ins>
            <w:ins w:id="857" w:author="Gavin Thomas Koma" w:date="2023-02-09T13:14:00Z">
              <w:r w:rsidRPr="00A36076">
                <w:rPr>
                  <w:sz w:val="18"/>
                  <w:szCs w:val="18"/>
                  <w:highlight w:val="yellow"/>
                  <w:rPrChange w:id="858" w:author="Gavin Thomas Koma" w:date="2023-02-09T13:18:00Z">
                    <w:rPr>
                      <w:sz w:val="18"/>
                      <w:szCs w:val="18"/>
                    </w:rPr>
                  </w:rPrChange>
                </w:rPr>
                <w:t>30</w:t>
              </w:r>
            </w:ins>
          </w:p>
        </w:tc>
      </w:tr>
      <w:tr w:rsidR="00A36076" w:rsidRPr="007D67D1" w14:paraId="4DFCDA6C" w14:textId="77777777" w:rsidTr="008514CA">
        <w:trPr>
          <w:trHeight w:val="71"/>
          <w:jc w:val="center"/>
          <w:ins w:id="859" w:author="Gavin Thomas Koma" w:date="2023-02-09T13:14:00Z"/>
          <w:trPrChange w:id="860" w:author="Gavin Thomas Koma" w:date="2023-02-11T22:52:00Z">
            <w:trPr>
              <w:trHeight w:val="53"/>
              <w:jc w:val="center"/>
            </w:trPr>
          </w:trPrChange>
        </w:trPr>
        <w:tc>
          <w:tcPr>
            <w:tcW w:w="363" w:type="pct"/>
            <w:vMerge/>
            <w:shd w:val="clear" w:color="auto" w:fill="auto"/>
            <w:noWrap/>
            <w:tcMar>
              <w:top w:w="29" w:type="dxa"/>
              <w:left w:w="58" w:type="dxa"/>
              <w:bottom w:w="29" w:type="dxa"/>
              <w:right w:w="58" w:type="dxa"/>
            </w:tcMar>
            <w:tcPrChange w:id="861" w:author="Gavin Thomas Koma" w:date="2023-02-11T22:52:00Z">
              <w:tcPr>
                <w:tcW w:w="361" w:type="pct"/>
                <w:vMerge/>
                <w:shd w:val="clear" w:color="auto" w:fill="auto"/>
                <w:noWrap/>
                <w:tcMar>
                  <w:top w:w="29" w:type="dxa"/>
                  <w:left w:w="58" w:type="dxa"/>
                  <w:bottom w:w="29" w:type="dxa"/>
                  <w:right w:w="58" w:type="dxa"/>
                </w:tcMar>
              </w:tcPr>
            </w:tcPrChange>
          </w:tcPr>
          <w:p w14:paraId="14B9B305" w14:textId="77777777" w:rsidR="00A36076" w:rsidRPr="000D0208" w:rsidRDefault="00A36076" w:rsidP="00C12CC7">
            <w:pPr>
              <w:spacing w:after="0"/>
              <w:jc w:val="center"/>
              <w:rPr>
                <w:ins w:id="862" w:author="Gavin Thomas Koma" w:date="2023-02-09T13:14:00Z"/>
                <w:color w:val="000000"/>
                <w:sz w:val="18"/>
                <w:szCs w:val="18"/>
              </w:rPr>
            </w:pPr>
          </w:p>
        </w:tc>
        <w:tc>
          <w:tcPr>
            <w:tcW w:w="968" w:type="pct"/>
            <w:tcBorders>
              <w:top w:val="single" w:sz="4" w:space="0" w:color="000000"/>
              <w:bottom w:val="single" w:sz="4" w:space="0" w:color="000000"/>
            </w:tcBorders>
            <w:tcMar>
              <w:top w:w="29" w:type="dxa"/>
              <w:left w:w="58" w:type="dxa"/>
              <w:bottom w:w="29" w:type="dxa"/>
              <w:right w:w="58" w:type="dxa"/>
            </w:tcMar>
            <w:tcPrChange w:id="863" w:author="Gavin Thomas Koma" w:date="2023-02-11T22:52:00Z">
              <w:tcPr>
                <w:tcW w:w="967" w:type="pct"/>
                <w:tcBorders>
                  <w:top w:val="single" w:sz="4" w:space="0" w:color="000000"/>
                  <w:bottom w:val="single" w:sz="4" w:space="0" w:color="000000"/>
                </w:tcBorders>
                <w:tcMar>
                  <w:top w:w="29" w:type="dxa"/>
                  <w:left w:w="58" w:type="dxa"/>
                  <w:bottom w:w="29" w:type="dxa"/>
                  <w:right w:w="58" w:type="dxa"/>
                </w:tcMar>
              </w:tcPr>
            </w:tcPrChange>
          </w:tcPr>
          <w:p w14:paraId="33157FEA" w14:textId="77777777" w:rsidR="00A36076" w:rsidRPr="000D0208" w:rsidRDefault="00A36076" w:rsidP="00C12CC7">
            <w:pPr>
              <w:spacing w:after="0"/>
              <w:jc w:val="center"/>
              <w:rPr>
                <w:ins w:id="864" w:author="Gavin Thomas Koma" w:date="2023-02-09T13:14:00Z"/>
                <w:color w:val="000000"/>
                <w:sz w:val="18"/>
                <w:szCs w:val="18"/>
              </w:rPr>
            </w:pPr>
            <w:ins w:id="865" w:author="Gavin Thomas Koma" w:date="2023-02-09T13:14:00Z">
              <w:r>
                <w:rPr>
                  <w:color w:val="000000"/>
                  <w:sz w:val="18"/>
                  <w:szCs w:val="18"/>
                </w:rPr>
                <w:t>LDA</w:t>
              </w:r>
            </w:ins>
          </w:p>
        </w:tc>
        <w:tc>
          <w:tcPr>
            <w:tcW w:w="1339" w:type="pct"/>
            <w:tcBorders>
              <w:top w:val="single" w:sz="4" w:space="0" w:color="000000"/>
              <w:bottom w:val="single" w:sz="4" w:space="0" w:color="000000"/>
            </w:tcBorders>
            <w:tcPrChange w:id="866" w:author="Gavin Thomas Koma" w:date="2023-02-11T22:52:00Z">
              <w:tcPr>
                <w:tcW w:w="1337" w:type="pct"/>
                <w:tcBorders>
                  <w:top w:val="single" w:sz="4" w:space="0" w:color="000000"/>
                  <w:bottom w:val="single" w:sz="4" w:space="0" w:color="000000"/>
                </w:tcBorders>
              </w:tcPr>
            </w:tcPrChange>
          </w:tcPr>
          <w:p w14:paraId="5AD8F738" w14:textId="77777777" w:rsidR="00A36076" w:rsidRPr="000D0208" w:rsidRDefault="00A36076" w:rsidP="00C12CC7">
            <w:pPr>
              <w:spacing w:after="0"/>
              <w:jc w:val="center"/>
              <w:rPr>
                <w:ins w:id="867" w:author="Gavin Thomas Koma" w:date="2023-02-09T13:14:00Z"/>
                <w:color w:val="000000"/>
                <w:sz w:val="18"/>
                <w:szCs w:val="18"/>
              </w:rPr>
            </w:pPr>
            <w:ins w:id="868" w:author="Gavin Thomas Koma" w:date="2023-02-09T13:14:00Z">
              <w:r>
                <w:rPr>
                  <w:sz w:val="18"/>
                  <w:szCs w:val="18"/>
                </w:rPr>
                <w:t>/train + /dev</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869"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5090F68F" w14:textId="5A7A7AFA" w:rsidR="00A36076" w:rsidRPr="00A36076" w:rsidRDefault="00A36076" w:rsidP="00C12CC7">
            <w:pPr>
              <w:spacing w:after="0"/>
              <w:jc w:val="right"/>
              <w:rPr>
                <w:ins w:id="870" w:author="Gavin Thomas Koma" w:date="2023-02-09T13:14:00Z"/>
                <w:color w:val="000000"/>
                <w:sz w:val="18"/>
                <w:szCs w:val="18"/>
                <w:highlight w:val="yellow"/>
                <w:rPrChange w:id="871" w:author="Gavin Thomas Koma" w:date="2023-02-09T13:18:00Z">
                  <w:rPr>
                    <w:ins w:id="872" w:author="Gavin Thomas Koma" w:date="2023-02-09T13:14:00Z"/>
                    <w:color w:val="000000"/>
                    <w:sz w:val="18"/>
                    <w:szCs w:val="18"/>
                  </w:rPr>
                </w:rPrChange>
              </w:rPr>
            </w:pPr>
            <w:ins w:id="873" w:author="Gavin Thomas Koma" w:date="2023-02-09T13:14:00Z">
              <w:r w:rsidRPr="00A36076">
                <w:rPr>
                  <w:sz w:val="18"/>
                  <w:szCs w:val="18"/>
                  <w:highlight w:val="yellow"/>
                  <w:rPrChange w:id="874" w:author="Gavin Thomas Koma" w:date="2023-02-09T13:18:00Z">
                    <w:rPr>
                      <w:sz w:val="18"/>
                      <w:szCs w:val="18"/>
                    </w:rPr>
                  </w:rPrChange>
                </w:rPr>
                <w:t>53</w:t>
              </w:r>
            </w:ins>
            <w:ins w:id="875" w:author="Gavin Thomas Koma" w:date="2023-02-12T12:02:00Z">
              <w:r w:rsidR="00523D16">
                <w:rPr>
                  <w:sz w:val="18"/>
                  <w:szCs w:val="18"/>
                  <w:highlight w:val="yellow"/>
                </w:rPr>
                <w:t>.</w:t>
              </w:r>
            </w:ins>
            <w:ins w:id="876" w:author="Gavin Thomas Koma" w:date="2023-02-09T13:14:00Z">
              <w:r w:rsidRPr="00A36076">
                <w:rPr>
                  <w:sz w:val="18"/>
                  <w:szCs w:val="18"/>
                  <w:highlight w:val="yellow"/>
                  <w:rPrChange w:id="877" w:author="Gavin Thomas Koma" w:date="2023-02-09T13:18:00Z">
                    <w:rPr>
                      <w:sz w:val="18"/>
                      <w:szCs w:val="18"/>
                    </w:rPr>
                  </w:rPrChange>
                </w:rPr>
                <w:t>01</w:t>
              </w:r>
            </w:ins>
          </w:p>
        </w:tc>
        <w:tc>
          <w:tcPr>
            <w:tcW w:w="777"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Change w:id="878" w:author="Gavin Thomas Koma" w:date="2023-02-11T22:52:00Z">
              <w:tcPr>
                <w:tcW w:w="778" w:type="pct"/>
                <w:tcBorders>
                  <w:top w:val="single" w:sz="4" w:space="0" w:color="000000"/>
                  <w:bottom w:val="single" w:sz="4" w:space="0" w:color="000000"/>
                </w:tcBorders>
                <w:shd w:val="clear" w:color="auto" w:fill="auto"/>
                <w:noWrap/>
                <w:tcMar>
                  <w:top w:w="29" w:type="dxa"/>
                  <w:left w:w="58" w:type="dxa"/>
                  <w:bottom w:w="29" w:type="dxa"/>
                  <w:right w:w="58" w:type="dxa"/>
                </w:tcMar>
                <w:vAlign w:val="center"/>
              </w:tcPr>
            </w:tcPrChange>
          </w:tcPr>
          <w:p w14:paraId="644FB645" w14:textId="0E3CE39E" w:rsidR="00A36076" w:rsidRPr="00A36076" w:rsidRDefault="00A36076" w:rsidP="00C12CC7">
            <w:pPr>
              <w:spacing w:after="0"/>
              <w:jc w:val="right"/>
              <w:rPr>
                <w:ins w:id="879" w:author="Gavin Thomas Koma" w:date="2023-02-09T13:14:00Z"/>
                <w:color w:val="000000"/>
                <w:sz w:val="18"/>
                <w:szCs w:val="18"/>
                <w:highlight w:val="yellow"/>
                <w:rPrChange w:id="880" w:author="Gavin Thomas Koma" w:date="2023-02-09T13:18:00Z">
                  <w:rPr>
                    <w:ins w:id="881" w:author="Gavin Thomas Koma" w:date="2023-02-09T13:14:00Z"/>
                    <w:color w:val="000000"/>
                    <w:sz w:val="18"/>
                    <w:szCs w:val="18"/>
                  </w:rPr>
                </w:rPrChange>
              </w:rPr>
            </w:pPr>
            <w:ins w:id="882" w:author="Gavin Thomas Koma" w:date="2023-02-09T13:14:00Z">
              <w:r w:rsidRPr="00A36076">
                <w:rPr>
                  <w:sz w:val="18"/>
                  <w:szCs w:val="18"/>
                  <w:highlight w:val="yellow"/>
                  <w:rPrChange w:id="883" w:author="Gavin Thomas Koma" w:date="2023-02-09T13:18:00Z">
                    <w:rPr>
                      <w:sz w:val="18"/>
                      <w:szCs w:val="18"/>
                    </w:rPr>
                  </w:rPrChange>
                </w:rPr>
                <w:t>55</w:t>
              </w:r>
            </w:ins>
            <w:ins w:id="884" w:author="Gavin Thomas Koma" w:date="2023-02-12T12:03:00Z">
              <w:r w:rsidR="00523D16">
                <w:rPr>
                  <w:sz w:val="18"/>
                  <w:szCs w:val="18"/>
                  <w:highlight w:val="yellow"/>
                </w:rPr>
                <w:t>.</w:t>
              </w:r>
            </w:ins>
            <w:ins w:id="885" w:author="Gavin Thomas Koma" w:date="2023-02-09T13:14:00Z">
              <w:r w:rsidRPr="00A36076">
                <w:rPr>
                  <w:sz w:val="18"/>
                  <w:szCs w:val="18"/>
                  <w:highlight w:val="yellow"/>
                  <w:rPrChange w:id="886" w:author="Gavin Thomas Koma" w:date="2023-02-09T13:18:00Z">
                    <w:rPr>
                      <w:sz w:val="18"/>
                      <w:szCs w:val="18"/>
                    </w:rPr>
                  </w:rPrChange>
                </w:rPr>
                <w:t>34</w:t>
              </w:r>
            </w:ins>
          </w:p>
        </w:tc>
        <w:tc>
          <w:tcPr>
            <w:tcW w:w="777" w:type="pct"/>
            <w:tcBorders>
              <w:top w:val="single" w:sz="4" w:space="0" w:color="000000"/>
              <w:bottom w:val="single" w:sz="4" w:space="0" w:color="000000"/>
            </w:tcBorders>
            <w:tcMar>
              <w:top w:w="29" w:type="dxa"/>
              <w:left w:w="58" w:type="dxa"/>
              <w:bottom w:w="29" w:type="dxa"/>
              <w:right w:w="58" w:type="dxa"/>
            </w:tcMar>
            <w:vAlign w:val="center"/>
            <w:tcPrChange w:id="887" w:author="Gavin Thomas Koma" w:date="2023-02-11T22:52:00Z">
              <w:tcPr>
                <w:tcW w:w="778" w:type="pct"/>
                <w:tcBorders>
                  <w:top w:val="single" w:sz="4" w:space="0" w:color="000000"/>
                  <w:bottom w:val="single" w:sz="4" w:space="0" w:color="000000"/>
                </w:tcBorders>
                <w:tcMar>
                  <w:top w:w="29" w:type="dxa"/>
                  <w:left w:w="58" w:type="dxa"/>
                  <w:bottom w:w="29" w:type="dxa"/>
                  <w:right w:w="58" w:type="dxa"/>
                </w:tcMar>
                <w:vAlign w:val="center"/>
              </w:tcPr>
            </w:tcPrChange>
          </w:tcPr>
          <w:p w14:paraId="61106B9A" w14:textId="7DAA81ED" w:rsidR="00A36076" w:rsidRPr="00A36076" w:rsidRDefault="00A36076" w:rsidP="00C12CC7">
            <w:pPr>
              <w:spacing w:after="0"/>
              <w:jc w:val="right"/>
              <w:rPr>
                <w:ins w:id="888" w:author="Gavin Thomas Koma" w:date="2023-02-09T13:14:00Z"/>
                <w:color w:val="000000"/>
                <w:sz w:val="18"/>
                <w:szCs w:val="18"/>
                <w:highlight w:val="yellow"/>
                <w:rPrChange w:id="889" w:author="Gavin Thomas Koma" w:date="2023-02-09T13:18:00Z">
                  <w:rPr>
                    <w:ins w:id="890" w:author="Gavin Thomas Koma" w:date="2023-02-09T13:14:00Z"/>
                    <w:color w:val="000000"/>
                    <w:sz w:val="18"/>
                    <w:szCs w:val="18"/>
                  </w:rPr>
                </w:rPrChange>
              </w:rPr>
            </w:pPr>
            <w:ins w:id="891" w:author="Gavin Thomas Koma" w:date="2023-02-09T13:14:00Z">
              <w:r w:rsidRPr="00A36076">
                <w:rPr>
                  <w:sz w:val="18"/>
                  <w:szCs w:val="18"/>
                  <w:highlight w:val="yellow"/>
                  <w:rPrChange w:id="892" w:author="Gavin Thomas Koma" w:date="2023-02-09T13:18:00Z">
                    <w:rPr>
                      <w:sz w:val="18"/>
                      <w:szCs w:val="18"/>
                    </w:rPr>
                  </w:rPrChange>
                </w:rPr>
                <w:t>48</w:t>
              </w:r>
            </w:ins>
            <w:ins w:id="893" w:author="Gavin Thomas Koma" w:date="2023-02-12T12:04:00Z">
              <w:r w:rsidR="00523D16">
                <w:rPr>
                  <w:sz w:val="18"/>
                  <w:szCs w:val="18"/>
                  <w:highlight w:val="yellow"/>
                </w:rPr>
                <w:t>.</w:t>
              </w:r>
            </w:ins>
            <w:ins w:id="894" w:author="Gavin Thomas Koma" w:date="2023-02-09T13:14:00Z">
              <w:r w:rsidRPr="00A36076">
                <w:rPr>
                  <w:sz w:val="18"/>
                  <w:szCs w:val="18"/>
                  <w:highlight w:val="yellow"/>
                  <w:rPrChange w:id="895" w:author="Gavin Thomas Koma" w:date="2023-02-09T13:18:00Z">
                    <w:rPr>
                      <w:sz w:val="18"/>
                      <w:szCs w:val="18"/>
                    </w:rPr>
                  </w:rPrChange>
                </w:rPr>
                <w:t>93</w:t>
              </w:r>
            </w:ins>
          </w:p>
        </w:tc>
      </w:tr>
    </w:tbl>
    <w:bookmarkEnd w:id="95"/>
    <w:p w14:paraId="764C70E7" w14:textId="2DC7E557" w:rsidR="00201700" w:rsidDel="00D14622" w:rsidRDefault="00201700" w:rsidP="00201700">
      <w:pPr>
        <w:rPr>
          <w:del w:id="896" w:author="Gavin Thomas Koma" w:date="2023-02-09T13:14:00Z"/>
        </w:rPr>
      </w:pPr>
      <w:del w:id="897" w:author="Gavin Thomas Koma" w:date="2023-02-09T13:14:00Z">
        <w:r w:rsidDel="00A36076">
          <w:delText xml:space="preserve">As with any python project, one must first import any necessary libraries. For this task, I imported numpy, pandas, matplotlib, as well as random. To do so, the following snippet was included at the start of my script: </w:delText>
        </w:r>
      </w:del>
    </w:p>
    <w:p w14:paraId="68B60D66" w14:textId="7CDC231F" w:rsidR="00D14622" w:rsidRDefault="00D14622" w:rsidP="00201700">
      <w:pPr>
        <w:rPr>
          <w:ins w:id="898" w:author="Gavin Thomas Koma" w:date="2023-02-12T11:12:00Z"/>
        </w:rPr>
      </w:pPr>
    </w:p>
    <w:p w14:paraId="243C57E5" w14:textId="7D02F850" w:rsidR="00D14622" w:rsidRDefault="00D14622" w:rsidP="00201700">
      <w:pPr>
        <w:rPr>
          <w:ins w:id="899" w:author="Gavin Thomas Koma" w:date="2023-02-12T11:16:00Z"/>
        </w:rPr>
      </w:pPr>
      <w:ins w:id="900" w:author="Gavin Thomas Koma" w:date="2023-02-12T11:12:00Z">
        <w:r>
          <w:t xml:space="preserve">In order to complete this task, code was recycled for each dataset. The only thing that would change </w:t>
        </w:r>
      </w:ins>
      <w:ins w:id="901" w:author="Gavin Thomas Koma" w:date="2023-02-12T11:13:00Z">
        <w:r>
          <w:t>was the value of the variables or the dataset that was read in. For the data that says /train + /dev, both d</w:t>
        </w:r>
      </w:ins>
      <w:ins w:id="902" w:author="Gavin Thomas Koma" w:date="2023-02-12T11:14:00Z">
        <w:r>
          <w:t xml:space="preserve">ev and train files were concatenated </w:t>
        </w:r>
      </w:ins>
      <w:ins w:id="903" w:author="Gavin Thomas Koma" w:date="2023-02-12T11:17:00Z">
        <w:r w:rsidR="008147CF">
          <w:t>together,</w:t>
        </w:r>
      </w:ins>
      <w:ins w:id="904" w:author="Gavin Thomas Koma" w:date="2023-02-12T11:14:00Z">
        <w:r>
          <w:t xml:space="preserve"> and the model was fit based off of the new aggregated dataset. </w:t>
        </w:r>
        <w:r w:rsidR="008147CF">
          <w:t xml:space="preserve">Code has been commented out and included on the next few pages beginning with class-independent </w:t>
        </w:r>
      </w:ins>
      <w:ins w:id="905" w:author="Gavin Thomas Koma" w:date="2023-02-12T11:17:00Z">
        <w:r w:rsidR="008147CF">
          <w:t>principal</w:t>
        </w:r>
      </w:ins>
      <w:ins w:id="906" w:author="Gavin Thomas Koma" w:date="2023-02-12T11:14:00Z">
        <w:r w:rsidR="008147CF">
          <w:t xml:space="preserve"> component analysis, quadratic discriminant analysis, and linear discriminant analysis.</w:t>
        </w:r>
      </w:ins>
    </w:p>
    <w:p w14:paraId="4E65C95B" w14:textId="18CF8774" w:rsidR="008147CF" w:rsidRDefault="008147CF" w:rsidP="00201700">
      <w:pPr>
        <w:rPr>
          <w:ins w:id="907" w:author="Gavin Thomas Koma" w:date="2023-02-12T11:19:00Z"/>
        </w:rPr>
      </w:pPr>
      <w:ins w:id="908" w:author="Gavin Thomas Koma" w:date="2023-02-12T11:16:00Z">
        <w:r>
          <w:t>To begin, I changed the</w:t>
        </w:r>
      </w:ins>
      <w:ins w:id="909" w:author="Gavin Thomas Koma" w:date="2023-02-12T11:17:00Z">
        <w:r>
          <w:t xml:space="preserve"> current working directory and use the glob module to read in all data files</w:t>
        </w:r>
      </w:ins>
      <w:ins w:id="910" w:author="Gavin Thomas Koma" w:date="2023-02-12T11:18:00Z">
        <w:r>
          <w:t xml:space="preserve"> that have the same number in it. For this set, I read in all da</w:t>
        </w:r>
      </w:ins>
      <w:ins w:id="911" w:author="Gavin Thomas Koma" w:date="2023-02-12T11:19:00Z">
        <w:r>
          <w:t>ta files that are from dataset 8 and added them to a dictionary.</w:t>
        </w:r>
      </w:ins>
    </w:p>
    <w:p w14:paraId="6C8C2975" w14:textId="3D72347A" w:rsidR="008147CF" w:rsidRDefault="008147CF" w:rsidP="00201700">
      <w:pPr>
        <w:rPr>
          <w:ins w:id="912" w:author="Gavin Thomas Koma" w:date="2023-02-12T11:19:00Z"/>
        </w:rPr>
      </w:pPr>
    </w:p>
    <w:p w14:paraId="61540C3A" w14:textId="5E4935CD" w:rsidR="008147CF" w:rsidRDefault="008147CF" w:rsidP="008147CF">
      <w:pPr>
        <w:jc w:val="center"/>
        <w:rPr>
          <w:ins w:id="913" w:author="Gavin Thomas Koma" w:date="2023-02-12T11:19:00Z"/>
        </w:rPr>
      </w:pPr>
      <w:ins w:id="914" w:author="Gavin Thomas Koma" w:date="2023-02-12T11:19:00Z">
        <w:r>
          <w:rPr>
            <w:noProof/>
          </w:rPr>
          <w:lastRenderedPageBreak/>
          <w:drawing>
            <wp:inline distT="0" distB="0" distL="0" distR="0" wp14:anchorId="5293F410" wp14:editId="7E437F02">
              <wp:extent cx="4841631" cy="1393003"/>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899488" cy="1409649"/>
                      </a:xfrm>
                      <a:prstGeom prst="rect">
                        <a:avLst/>
                      </a:prstGeom>
                    </pic:spPr>
                  </pic:pic>
                </a:graphicData>
              </a:graphic>
            </wp:inline>
          </w:drawing>
        </w:r>
      </w:ins>
    </w:p>
    <w:p w14:paraId="305B54E5" w14:textId="39AF6007" w:rsidR="008147CF" w:rsidRDefault="008147CF" w:rsidP="008147CF">
      <w:pPr>
        <w:rPr>
          <w:ins w:id="915" w:author="Gavin Thomas Koma" w:date="2023-02-12T11:23:00Z"/>
        </w:rPr>
      </w:pPr>
      <w:ins w:id="916" w:author="Gavin Thomas Koma" w:date="2023-02-12T11:22:00Z">
        <w:r>
          <w:t>I then changed the dict</w:t>
        </w:r>
      </w:ins>
      <w:ins w:id="917" w:author="Gavin Thomas Koma" w:date="2023-02-12T11:23:00Z">
        <w:r>
          <w:t>ionary</w:t>
        </w:r>
      </w:ins>
      <w:ins w:id="918" w:author="Gavin Thomas Koma" w:date="2023-02-12T11:22:00Z">
        <w:r>
          <w:t xml:space="preserve"> items into </w:t>
        </w:r>
      </w:ins>
      <w:ins w:id="919" w:author="Gavin Thomas Koma" w:date="2023-02-12T11:23:00Z">
        <w:r>
          <w:t xml:space="preserve">separate </w:t>
        </w:r>
      </w:ins>
      <w:ins w:id="920" w:author="Gavin Thomas Koma" w:date="2023-02-12T11:22:00Z">
        <w:r>
          <w:t xml:space="preserve">pandas </w:t>
        </w:r>
      </w:ins>
      <w:ins w:id="921" w:author="Gavin Thomas Koma" w:date="2023-02-12T11:23:00Z">
        <w:r>
          <w:t>dataframes</w:t>
        </w:r>
      </w:ins>
      <w:ins w:id="922" w:author="Gavin Thomas Koma" w:date="2023-02-12T11:22:00Z">
        <w:r>
          <w:t xml:space="preserve"> and included </w:t>
        </w:r>
      </w:ins>
      <w:ins w:id="923" w:author="Gavin Thomas Koma" w:date="2023-02-12T11:23:00Z">
        <w:r>
          <w:t xml:space="preserve">column names to allow myself to better understand which variables I am working with at any given point. </w:t>
        </w:r>
      </w:ins>
    </w:p>
    <w:p w14:paraId="1803B766" w14:textId="7AB7D4F0" w:rsidR="008147CF" w:rsidRDefault="008147CF" w:rsidP="008147CF">
      <w:pPr>
        <w:jc w:val="center"/>
        <w:rPr>
          <w:ins w:id="924" w:author="Gavin Thomas Koma" w:date="2023-02-12T11:12:00Z"/>
        </w:rPr>
        <w:pPrChange w:id="925" w:author="Gavin Thomas Koma" w:date="2023-02-12T11:24:00Z">
          <w:pPr/>
        </w:pPrChange>
      </w:pPr>
      <w:ins w:id="926" w:author="Gavin Thomas Koma" w:date="2023-02-12T11:24:00Z">
        <w:r>
          <w:rPr>
            <w:noProof/>
          </w:rPr>
          <w:drawing>
            <wp:inline distT="0" distB="0" distL="0" distR="0" wp14:anchorId="7970EE0D" wp14:editId="21D22FE5">
              <wp:extent cx="4818185" cy="209199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4858238" cy="2109389"/>
                      </a:xfrm>
                      <a:prstGeom prst="rect">
                        <a:avLst/>
                      </a:prstGeom>
                    </pic:spPr>
                  </pic:pic>
                </a:graphicData>
              </a:graphic>
            </wp:inline>
          </w:drawing>
        </w:r>
      </w:ins>
    </w:p>
    <w:p w14:paraId="59FAE02C" w14:textId="21A94F64" w:rsidR="00D14622" w:rsidRDefault="008147CF" w:rsidP="00201700">
      <w:pPr>
        <w:rPr>
          <w:ins w:id="927" w:author="Gavin Thomas Koma" w:date="2023-02-12T11:26:00Z"/>
        </w:rPr>
      </w:pPr>
      <w:ins w:id="928" w:author="Gavin Thomas Koma" w:date="2023-02-12T11:24:00Z">
        <w:r>
          <w:t xml:space="preserve">If the assignment requested that I utilize both /train </w:t>
        </w:r>
        <w:r>
          <w:rPr>
            <w:i/>
            <w:iCs/>
          </w:rPr>
          <w:t>and</w:t>
        </w:r>
        <w:r>
          <w:t xml:space="preserve"> /dev for the training set, then another step was included that </w:t>
        </w:r>
      </w:ins>
      <w:ins w:id="929" w:author="Gavin Thomas Koma" w:date="2023-02-12T11:25:00Z">
        <w:r w:rsidR="005D6B37">
          <w:t>permitted me to concatenate both the dev and train dataframes together.</w:t>
        </w:r>
      </w:ins>
      <w:ins w:id="930" w:author="Gavin Thomas Koma" w:date="2023-02-12T11:26:00Z">
        <w:r w:rsidR="005D6B37">
          <w:t xml:space="preserve"> When</w:t>
        </w:r>
      </w:ins>
      <w:ins w:id="931" w:author="Gavin Thomas Koma" w:date="2023-02-12T11:27:00Z">
        <w:r w:rsidR="005D6B37">
          <w:t xml:space="preserve"> needed, the variables </w:t>
        </w:r>
        <w:proofErr w:type="spellStart"/>
        <w:r w:rsidR="005D6B37">
          <w:t>x_dev_train</w:t>
        </w:r>
        <w:proofErr w:type="spellEnd"/>
        <w:r w:rsidR="005D6B37">
          <w:t xml:space="preserve"> and </w:t>
        </w:r>
        <w:proofErr w:type="spellStart"/>
        <w:r w:rsidR="005D6B37">
          <w:t>y_dev_train</w:t>
        </w:r>
        <w:proofErr w:type="spellEnd"/>
        <w:r w:rsidR="005D6B37">
          <w:t xml:space="preserve"> were supplied to the fit of the model as the overall training data. </w:t>
        </w:r>
      </w:ins>
    </w:p>
    <w:p w14:paraId="206C9922" w14:textId="0C1494D0" w:rsidR="005D6B37" w:rsidRDefault="005D6B37" w:rsidP="005D6B37">
      <w:pPr>
        <w:jc w:val="center"/>
        <w:rPr>
          <w:ins w:id="932" w:author="Gavin Thomas Koma" w:date="2023-02-12T11:26:00Z"/>
        </w:rPr>
        <w:pPrChange w:id="933" w:author="Gavin Thomas Koma" w:date="2023-02-12T11:26:00Z">
          <w:pPr/>
        </w:pPrChange>
      </w:pPr>
      <w:ins w:id="934" w:author="Gavin Thomas Koma" w:date="2023-02-12T11:26:00Z">
        <w:r>
          <w:rPr>
            <w:noProof/>
          </w:rPr>
          <w:drawing>
            <wp:inline distT="0" distB="0" distL="0" distR="0" wp14:anchorId="0C9DA271" wp14:editId="157CED4F">
              <wp:extent cx="4876800" cy="124473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929020" cy="1258058"/>
                      </a:xfrm>
                      <a:prstGeom prst="rect">
                        <a:avLst/>
                      </a:prstGeom>
                    </pic:spPr>
                  </pic:pic>
                </a:graphicData>
              </a:graphic>
            </wp:inline>
          </w:drawing>
        </w:r>
      </w:ins>
    </w:p>
    <w:p w14:paraId="58D95E82" w14:textId="4F5061C9" w:rsidR="005D6B37" w:rsidRDefault="005D6B37" w:rsidP="00201700">
      <w:pPr>
        <w:rPr>
          <w:ins w:id="935" w:author="Gavin Thomas Koma" w:date="2023-02-12T11:32:00Z"/>
        </w:rPr>
      </w:pPr>
      <w:ins w:id="936" w:author="Gavin Thomas Koma" w:date="2023-02-12T11:30:00Z">
        <w:r>
          <w:t>These three steps were repeated for every dataset and for every type of analysis we perform. This code</w:t>
        </w:r>
      </w:ins>
      <w:ins w:id="937" w:author="Gavin Thomas Koma" w:date="2023-02-12T11:31:00Z">
        <w:r>
          <w:t xml:space="preserve"> was not altered in anyway except for the numeric value of the dataset which ensured that I was always working with the proper data. I had initially tried to work through this code in a more dynamic manner utilizing for loops and keeping all values in the dictionary, but I quickly lost track of which variables I was using and what they represented</w:t>
        </w:r>
      </w:ins>
      <w:ins w:id="938" w:author="Gavin Thomas Koma" w:date="2023-02-12T11:32:00Z">
        <w:r>
          <w:t xml:space="preserve"> and found myself making things more confusing than need be. Although this may be considered “the long way” to complete this assignment, it is what worked best for me. </w:t>
        </w:r>
      </w:ins>
    </w:p>
    <w:p w14:paraId="59C438DB" w14:textId="6B861F68" w:rsidR="005D6B37" w:rsidRDefault="005D6B37" w:rsidP="00201700">
      <w:pPr>
        <w:rPr>
          <w:ins w:id="939" w:author="Gavin Thomas Koma" w:date="2023-02-12T11:32:00Z"/>
        </w:rPr>
      </w:pPr>
    </w:p>
    <w:p w14:paraId="7CAD2110" w14:textId="4C1D7C2B" w:rsidR="005D6B37" w:rsidRDefault="005D6B37" w:rsidP="00201700">
      <w:pPr>
        <w:rPr>
          <w:ins w:id="940" w:author="Gavin Thomas Koma" w:date="2023-02-12T11:32:00Z"/>
        </w:rPr>
      </w:pPr>
    </w:p>
    <w:p w14:paraId="22316566" w14:textId="0666F08C" w:rsidR="005D6B37" w:rsidRDefault="005D6B37" w:rsidP="00201700">
      <w:pPr>
        <w:rPr>
          <w:ins w:id="941" w:author="Gavin Thomas Koma" w:date="2023-02-12T11:32:00Z"/>
        </w:rPr>
      </w:pPr>
    </w:p>
    <w:p w14:paraId="3DB5A29D" w14:textId="2FD5C115" w:rsidR="00BD2BA1" w:rsidRPr="00BD2BA1" w:rsidRDefault="00BD2BA1" w:rsidP="00201700">
      <w:pPr>
        <w:rPr>
          <w:ins w:id="942" w:author="Gavin Thomas Koma" w:date="2023-02-12T11:41:00Z"/>
          <w:b/>
          <w:bCs/>
          <w:rPrChange w:id="943" w:author="Gavin Thomas Koma" w:date="2023-02-12T11:41:00Z">
            <w:rPr>
              <w:ins w:id="944" w:author="Gavin Thomas Koma" w:date="2023-02-12T11:41:00Z"/>
            </w:rPr>
          </w:rPrChange>
        </w:rPr>
      </w:pPr>
      <w:ins w:id="945" w:author="Gavin Thomas Koma" w:date="2023-02-12T11:41:00Z">
        <w:r>
          <w:rPr>
            <w:b/>
            <w:bCs/>
          </w:rPr>
          <w:lastRenderedPageBreak/>
          <w:t>Cla</w:t>
        </w:r>
      </w:ins>
      <w:ins w:id="946" w:author="Gavin Thomas Koma" w:date="2023-02-12T11:42:00Z">
        <w:r>
          <w:rPr>
            <w:b/>
            <w:bCs/>
          </w:rPr>
          <w:t>ss-Independent Principal Component Analysis (CI-PCA)</w:t>
        </w:r>
      </w:ins>
    </w:p>
    <w:p w14:paraId="3626F0C5" w14:textId="766FE51E" w:rsidR="005D6B37" w:rsidRDefault="005D6B37" w:rsidP="00201700">
      <w:pPr>
        <w:rPr>
          <w:ins w:id="947" w:author="Gavin Thomas Koma" w:date="2023-02-12T11:26:00Z"/>
        </w:rPr>
      </w:pPr>
      <w:ins w:id="948" w:author="Gavin Thomas Koma" w:date="2023-02-12T11:32:00Z">
        <w:r>
          <w:t xml:space="preserve">The class independent principal component analysis was incredibly easy to </w:t>
        </w:r>
      </w:ins>
      <w:ins w:id="949" w:author="Gavin Thomas Koma" w:date="2023-02-12T11:38:00Z">
        <w:r>
          <w:t xml:space="preserve">implement. To begin, we needed to call on the StandardScalar() function and then </w:t>
        </w:r>
      </w:ins>
      <w:ins w:id="950" w:author="Gavin Thomas Koma" w:date="2023-02-12T11:39:00Z">
        <w:r w:rsidR="00BD2BA1">
          <w:t>pre-process our data such it would fit the Standard scale. From here, we apply the PCA function for analysis and fi</w:t>
        </w:r>
      </w:ins>
      <w:ins w:id="951" w:author="Gavin Thomas Koma" w:date="2023-02-12T11:40:00Z">
        <w:r w:rsidR="00BD2BA1">
          <w:t xml:space="preserve">t the logistic regression to whatever training set we are using. To conclude, we predict the test result. </w:t>
        </w:r>
      </w:ins>
    </w:p>
    <w:p w14:paraId="25769F11" w14:textId="58E1029C" w:rsidR="005D6B37" w:rsidRDefault="00BD2BA1" w:rsidP="00BD2BA1">
      <w:pPr>
        <w:jc w:val="center"/>
        <w:rPr>
          <w:ins w:id="952" w:author="Gavin Thomas Koma" w:date="2023-02-12T11:42:00Z"/>
        </w:rPr>
      </w:pPr>
      <w:ins w:id="953" w:author="Gavin Thomas Koma" w:date="2023-02-12T11:41:00Z">
        <w:r>
          <w:rPr>
            <w:noProof/>
          </w:rPr>
          <w:drawing>
            <wp:inline distT="0" distB="0" distL="0" distR="0" wp14:anchorId="2610E836" wp14:editId="69EA97D3">
              <wp:extent cx="5360973" cy="3106616"/>
              <wp:effectExtent l="0" t="0" r="0" b="508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1"/>
                      <a:stretch>
                        <a:fillRect/>
                      </a:stretch>
                    </pic:blipFill>
                    <pic:spPr>
                      <a:xfrm>
                        <a:off x="0" y="0"/>
                        <a:ext cx="5390087" cy="3123487"/>
                      </a:xfrm>
                      <a:prstGeom prst="rect">
                        <a:avLst/>
                      </a:prstGeom>
                    </pic:spPr>
                  </pic:pic>
                </a:graphicData>
              </a:graphic>
            </wp:inline>
          </w:drawing>
        </w:r>
      </w:ins>
    </w:p>
    <w:p w14:paraId="7F7CBB6D" w14:textId="481CC22A" w:rsidR="00BD2BA1" w:rsidRDefault="00BD2BA1" w:rsidP="00BD2BA1">
      <w:pPr>
        <w:rPr>
          <w:ins w:id="954" w:author="Gavin Thomas Koma" w:date="2023-02-12T11:42:00Z"/>
        </w:rPr>
      </w:pPr>
    </w:p>
    <w:p w14:paraId="12519A01" w14:textId="00ACCC9A" w:rsidR="00BD2BA1" w:rsidRDefault="00BD2BA1" w:rsidP="00BD2BA1">
      <w:pPr>
        <w:rPr>
          <w:ins w:id="955" w:author="Gavin Thomas Koma" w:date="2023-02-12T11:42:00Z"/>
          <w:b/>
          <w:bCs/>
        </w:rPr>
      </w:pPr>
      <w:ins w:id="956" w:author="Gavin Thomas Koma" w:date="2023-02-12T11:42:00Z">
        <w:r>
          <w:rPr>
            <w:b/>
            <w:bCs/>
          </w:rPr>
          <w:t>Quadratic Discriminant Analysis</w:t>
        </w:r>
      </w:ins>
      <w:ins w:id="957" w:author="Gavin Thomas Koma" w:date="2023-02-12T11:43:00Z">
        <w:r>
          <w:rPr>
            <w:b/>
            <w:bCs/>
          </w:rPr>
          <w:t xml:space="preserve"> (QDA)</w:t>
        </w:r>
      </w:ins>
    </w:p>
    <w:p w14:paraId="13518660" w14:textId="4090628B" w:rsidR="00BD2BA1" w:rsidRPr="00BD2BA1" w:rsidRDefault="00BD2BA1" w:rsidP="00BD2BA1">
      <w:pPr>
        <w:rPr>
          <w:ins w:id="958" w:author="Gavin Thomas Koma" w:date="2023-02-12T11:42:00Z"/>
          <w:rPrChange w:id="959" w:author="Gavin Thomas Koma" w:date="2023-02-12T11:42:00Z">
            <w:rPr>
              <w:ins w:id="960" w:author="Gavin Thomas Koma" w:date="2023-02-12T11:42:00Z"/>
              <w:b/>
              <w:bCs/>
            </w:rPr>
          </w:rPrChange>
        </w:rPr>
      </w:pPr>
      <w:ins w:id="961" w:author="Gavin Thomas Koma" w:date="2023-02-12T11:42:00Z">
        <w:r>
          <w:t>Perform</w:t>
        </w:r>
      </w:ins>
      <w:ins w:id="962" w:author="Gavin Thomas Koma" w:date="2023-02-12T11:47:00Z">
        <w:r>
          <w:t xml:space="preserve">ing a QDA on the given data required very few steps. We imported the function </w:t>
        </w:r>
      </w:ins>
      <w:ins w:id="963" w:author="Gavin Thomas Koma" w:date="2023-02-12T11:48:00Z">
        <w:r>
          <w:t>and then fit the model based on the training data. We then supply the model with any data that we want to predict the labels for.</w:t>
        </w:r>
      </w:ins>
    </w:p>
    <w:p w14:paraId="3459CDF3" w14:textId="2BCED521" w:rsidR="00BD2BA1" w:rsidRDefault="00BD2BA1" w:rsidP="00BD2BA1">
      <w:pPr>
        <w:jc w:val="center"/>
        <w:rPr>
          <w:ins w:id="964" w:author="Gavin Thomas Koma" w:date="2023-02-12T11:48:00Z"/>
          <w:b/>
          <w:bCs/>
        </w:rPr>
      </w:pPr>
      <w:ins w:id="965" w:author="Gavin Thomas Koma" w:date="2023-02-12T11:48:00Z">
        <w:r>
          <w:rPr>
            <w:b/>
            <w:bCs/>
            <w:noProof/>
          </w:rPr>
          <w:drawing>
            <wp:inline distT="0" distB="0" distL="0" distR="0" wp14:anchorId="54AB19D7" wp14:editId="05D28DAA">
              <wp:extent cx="5345723" cy="1689386"/>
              <wp:effectExtent l="0" t="0" r="127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a:stretch>
                        <a:fillRect/>
                      </a:stretch>
                    </pic:blipFill>
                    <pic:spPr>
                      <a:xfrm>
                        <a:off x="0" y="0"/>
                        <a:ext cx="5382859" cy="1701122"/>
                      </a:xfrm>
                      <a:prstGeom prst="rect">
                        <a:avLst/>
                      </a:prstGeom>
                    </pic:spPr>
                  </pic:pic>
                </a:graphicData>
              </a:graphic>
            </wp:inline>
          </w:drawing>
        </w:r>
      </w:ins>
    </w:p>
    <w:p w14:paraId="38D32124" w14:textId="52855131" w:rsidR="00BD2BA1" w:rsidRDefault="00BD2BA1" w:rsidP="00BD2BA1">
      <w:pPr>
        <w:jc w:val="center"/>
        <w:rPr>
          <w:ins w:id="966" w:author="Gavin Thomas Koma" w:date="2023-02-12T11:48:00Z"/>
          <w:b/>
          <w:bCs/>
        </w:rPr>
      </w:pPr>
    </w:p>
    <w:p w14:paraId="5F88A276" w14:textId="77777777" w:rsidR="00BD2BA1" w:rsidRDefault="00BD2BA1" w:rsidP="00BD2BA1">
      <w:pPr>
        <w:jc w:val="center"/>
        <w:rPr>
          <w:ins w:id="967" w:author="Gavin Thomas Koma" w:date="2023-02-12T11:42:00Z"/>
          <w:b/>
          <w:bCs/>
        </w:rPr>
        <w:pPrChange w:id="968" w:author="Gavin Thomas Koma" w:date="2023-02-12T11:48:00Z">
          <w:pPr/>
        </w:pPrChange>
      </w:pPr>
    </w:p>
    <w:p w14:paraId="21AB6A75" w14:textId="481FD4C2" w:rsidR="00BD2BA1" w:rsidRDefault="00BD2BA1" w:rsidP="00BD2BA1">
      <w:pPr>
        <w:rPr>
          <w:ins w:id="969" w:author="Gavin Thomas Koma" w:date="2023-02-12T11:42:00Z"/>
          <w:b/>
          <w:bCs/>
        </w:rPr>
      </w:pPr>
    </w:p>
    <w:p w14:paraId="0831F08B" w14:textId="0D5629B8" w:rsidR="00BD2BA1" w:rsidRDefault="00BD2BA1" w:rsidP="00BD2BA1">
      <w:pPr>
        <w:rPr>
          <w:ins w:id="970" w:author="Gavin Thomas Koma" w:date="2023-02-12T11:48:00Z"/>
          <w:b/>
          <w:bCs/>
        </w:rPr>
      </w:pPr>
      <w:ins w:id="971" w:author="Gavin Thomas Koma" w:date="2023-02-12T11:42:00Z">
        <w:r>
          <w:rPr>
            <w:b/>
            <w:bCs/>
          </w:rPr>
          <w:t>Linear Discriminant Analysis</w:t>
        </w:r>
      </w:ins>
      <w:ins w:id="972" w:author="Gavin Thomas Koma" w:date="2023-02-12T11:43:00Z">
        <w:r>
          <w:rPr>
            <w:b/>
            <w:bCs/>
          </w:rPr>
          <w:t xml:space="preserve"> (LDA)</w:t>
        </w:r>
      </w:ins>
    </w:p>
    <w:p w14:paraId="3D8B1F42" w14:textId="1D6D5292" w:rsidR="00BD2BA1" w:rsidRPr="009E0DFD" w:rsidRDefault="009E0DFD" w:rsidP="00BD2BA1">
      <w:pPr>
        <w:rPr>
          <w:ins w:id="973" w:author="Gavin Thomas Koma" w:date="2023-02-12T11:42:00Z"/>
        </w:rPr>
        <w:pPrChange w:id="974" w:author="Gavin Thomas Koma" w:date="2023-02-12T11:42:00Z">
          <w:pPr>
            <w:jc w:val="center"/>
          </w:pPr>
        </w:pPrChange>
      </w:pPr>
      <w:ins w:id="975" w:author="Gavin Thomas Koma" w:date="2023-02-12T11:52:00Z">
        <w:r>
          <w:t xml:space="preserve">An LDA analysis was equally as easy to implement as the previous two </w:t>
        </w:r>
      </w:ins>
      <w:ins w:id="976" w:author="Gavin Thomas Koma" w:date="2023-02-12T11:53:00Z">
        <w:r>
          <w:t>analyses. Similar to QDA, we call on the LDA function and fit the model based on whatever training data that we are using. From here</w:t>
        </w:r>
      </w:ins>
      <w:ins w:id="977" w:author="Gavin Thomas Koma" w:date="2023-02-12T11:54:00Z">
        <w:r>
          <w:t>, we have to implement a method of cross-validation to evaluate the ef</w:t>
        </w:r>
      </w:ins>
      <w:ins w:id="978" w:author="Gavin Thomas Koma" w:date="2023-02-12T11:55:00Z">
        <w:r>
          <w:t>ficiency of our model. The most commonly implemented method is the repeated stratified k-fold cross validation.</w:t>
        </w:r>
      </w:ins>
      <w:ins w:id="979" w:author="Gavin Thomas Koma" w:date="2023-02-12T11:56:00Z">
        <w:r>
          <w:t xml:space="preserve"> This method repeats the </w:t>
        </w:r>
      </w:ins>
      <w:ins w:id="980" w:author="Gavin Thomas Koma" w:date="2023-02-12T11:57:00Z">
        <w:r>
          <w:t>cross-validation</w:t>
        </w:r>
      </w:ins>
      <w:ins w:id="981" w:author="Gavin Thomas Koma" w:date="2023-02-12T11:56:00Z">
        <w:r>
          <w:t xml:space="preserve"> procedure some </w:t>
        </w:r>
      </w:ins>
      <w:ins w:id="982" w:author="Gavin Thomas Koma" w:date="2023-02-12T11:57:00Z">
        <w:r>
          <w:t>number</w:t>
        </w:r>
      </w:ins>
      <w:ins w:id="983" w:author="Gavin Thomas Koma" w:date="2023-02-12T11:56:00Z">
        <w:r>
          <w:t xml:space="preserve"> of times and will report the mean result across all folds and all runs. For my LDA, I </w:t>
        </w:r>
      </w:ins>
      <w:ins w:id="984" w:author="Gavin Thomas Koma" w:date="2023-02-12T11:57:00Z">
        <w:r>
          <w:t xml:space="preserve">implemented 10 folds and 3 repeats with a specified random_state of 1. </w:t>
        </w:r>
      </w:ins>
    </w:p>
    <w:p w14:paraId="77945776" w14:textId="463C6634" w:rsidR="009E0DFD" w:rsidRDefault="009E0DFD" w:rsidP="009E0DFD">
      <w:pPr>
        <w:jc w:val="center"/>
        <w:rPr>
          <w:ins w:id="985" w:author="Gavin Thomas Koma" w:date="2023-02-12T11:58:00Z"/>
        </w:rPr>
        <w:pPrChange w:id="986" w:author="Gavin Thomas Koma" w:date="2023-02-12T11:58:00Z">
          <w:pPr/>
        </w:pPrChange>
      </w:pPr>
      <w:ins w:id="987" w:author="Gavin Thomas Koma" w:date="2023-02-12T11:57:00Z">
        <w:r>
          <w:rPr>
            <w:noProof/>
          </w:rPr>
          <w:drawing>
            <wp:inline distT="0" distB="0" distL="0" distR="0" wp14:anchorId="796FEFEA" wp14:editId="0D8AF057">
              <wp:extent cx="5330594" cy="3669909"/>
              <wp:effectExtent l="0" t="0" r="381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3"/>
                      <a:stretch>
                        <a:fillRect/>
                      </a:stretch>
                    </pic:blipFill>
                    <pic:spPr>
                      <a:xfrm>
                        <a:off x="0" y="0"/>
                        <a:ext cx="5342094" cy="3677826"/>
                      </a:xfrm>
                      <a:prstGeom prst="rect">
                        <a:avLst/>
                      </a:prstGeom>
                    </pic:spPr>
                  </pic:pic>
                </a:graphicData>
              </a:graphic>
            </wp:inline>
          </w:drawing>
        </w:r>
      </w:ins>
    </w:p>
    <w:p w14:paraId="1018802D" w14:textId="64E54E20" w:rsidR="009E0DFD" w:rsidRDefault="009E0DFD" w:rsidP="009E0DFD">
      <w:pPr>
        <w:rPr>
          <w:ins w:id="988" w:author="Gavin Thomas Koma" w:date="2023-02-12T11:58:00Z"/>
        </w:rPr>
      </w:pPr>
      <w:ins w:id="989" w:author="Gavin Thomas Koma" w:date="2023-02-12T11:58:00Z">
        <w:r>
          <w:t xml:space="preserve">All values that were output from this portion of the assignment were included in the table on page 5 of this report. </w:t>
        </w:r>
      </w:ins>
    </w:p>
    <w:p w14:paraId="4BF3123E" w14:textId="77777777" w:rsidR="009E0DFD" w:rsidRPr="008147CF" w:rsidRDefault="009E0DFD" w:rsidP="009E0DFD">
      <w:pPr>
        <w:rPr>
          <w:ins w:id="990" w:author="Gavin Thomas Koma" w:date="2023-02-12T11:11:00Z"/>
        </w:rPr>
      </w:pPr>
    </w:p>
    <w:p w14:paraId="21D2ED2D" w14:textId="656EC83A" w:rsidR="00D14622" w:rsidRDefault="00D14622" w:rsidP="00D14622">
      <w:pPr>
        <w:pStyle w:val="Heading1"/>
        <w:rPr>
          <w:ins w:id="991" w:author="Gavin Thomas Koma" w:date="2023-02-12T11:11:00Z"/>
        </w:rPr>
        <w:pPrChange w:id="992" w:author="Gavin Thomas Koma" w:date="2023-02-12T11:11:00Z">
          <w:pPr/>
        </w:pPrChange>
      </w:pPr>
      <w:ins w:id="993" w:author="Gavin Thomas Koma" w:date="2023-02-12T11:12:00Z">
        <w:r>
          <w:t>Task 3</w:t>
        </w:r>
      </w:ins>
    </w:p>
    <w:p w14:paraId="68965BBA" w14:textId="1628E5DD" w:rsidR="00A36076" w:rsidRDefault="00523D16" w:rsidP="00201700">
      <w:pPr>
        <w:rPr>
          <w:ins w:id="994" w:author="Gavin Thomas Koma" w:date="2023-02-09T13:20:00Z"/>
        </w:rPr>
      </w:pPr>
      <w:ins w:id="995" w:author="Gavin Thomas Koma" w:date="2023-02-12T12:02:00Z">
        <w:r>
          <w:t xml:space="preserve">The final </w:t>
        </w:r>
      </w:ins>
      <w:ins w:id="996" w:author="Gavin Thomas Koma" w:date="2023-02-12T12:04:00Z">
        <w:r w:rsidR="00DE4FD8">
          <w:t>task of this assignment was to include images of the decision boundaries th</w:t>
        </w:r>
      </w:ins>
      <w:ins w:id="997" w:author="Gavin Thomas Koma" w:date="2023-02-12T12:05:00Z">
        <w:r w:rsidR="00DE4FD8">
          <w:t xml:space="preserve">at were calculated by each of the three analyses that were implemented above. </w:t>
        </w:r>
      </w:ins>
      <w:ins w:id="998" w:author="Gavin Thomas Koma" w:date="2023-02-12T12:25:00Z">
        <w:r w:rsidR="000B6025">
          <w:t xml:space="preserve">I have elected to include only the same datasets </w:t>
        </w:r>
      </w:ins>
      <w:ins w:id="999" w:author="Gavin Thomas Koma" w:date="2023-02-12T12:24:00Z">
        <w:r w:rsidR="000B6025">
          <w:t>o</w:t>
        </w:r>
      </w:ins>
      <w:ins w:id="1000" w:author="Gavin Thomas Koma" w:date="2023-02-12T12:25:00Z">
        <w:r w:rsidR="000B6025">
          <w:t>nto each page</w:t>
        </w:r>
      </w:ins>
      <w:ins w:id="1001" w:author="Gavin Thomas Koma" w:date="2023-02-12T12:24:00Z">
        <w:r w:rsidR="000B6025">
          <w:t xml:space="preserve"> facilitate the </w:t>
        </w:r>
      </w:ins>
      <w:ins w:id="1002" w:author="Gavin Thomas Koma" w:date="2023-02-12T12:25:00Z">
        <w:r w:rsidR="000B6025">
          <w:t>comparison of these graphs. Therefore, CI-PCA, QDA, and LDA for dataset 8 will be on the next page</w:t>
        </w:r>
      </w:ins>
      <w:ins w:id="1003" w:author="Gavin Thomas Koma" w:date="2023-02-12T12:26:00Z">
        <w:r w:rsidR="000B6025">
          <w:t>;</w:t>
        </w:r>
      </w:ins>
      <w:ins w:id="1004" w:author="Gavin Thomas Koma" w:date="2023-02-12T12:25:00Z">
        <w:r w:rsidR="000B6025">
          <w:t xml:space="preserve"> </w:t>
        </w:r>
      </w:ins>
      <w:ins w:id="1005" w:author="Gavin Thomas Koma" w:date="2023-02-12T12:26:00Z">
        <w:r w:rsidR="000B6025">
          <w:t xml:space="preserve">then </w:t>
        </w:r>
      </w:ins>
      <w:ins w:id="1006" w:author="Gavin Thomas Koma" w:date="2023-02-12T12:25:00Z">
        <w:r w:rsidR="000B6025">
          <w:t>dataset 9 will follow</w:t>
        </w:r>
      </w:ins>
      <w:ins w:id="1007" w:author="Gavin Thomas Koma" w:date="2023-02-12T12:26:00Z">
        <w:r w:rsidR="000B6025">
          <w:t xml:space="preserve"> </w:t>
        </w:r>
      </w:ins>
      <w:ins w:id="1008" w:author="Gavin Thomas Koma" w:date="2023-02-12T12:25:00Z">
        <w:r w:rsidR="000B6025">
          <w:t xml:space="preserve">and </w:t>
        </w:r>
      </w:ins>
      <w:ins w:id="1009" w:author="Gavin Thomas Koma" w:date="2023-02-12T12:26:00Z">
        <w:r w:rsidR="000B6025">
          <w:t xml:space="preserve">the comparison will be concluded with dataset 10. </w:t>
        </w:r>
      </w:ins>
    </w:p>
    <w:p w14:paraId="697DDB5C" w14:textId="32E9D1AC" w:rsidR="00201700" w:rsidDel="00A36076" w:rsidRDefault="00201700" w:rsidP="00201700">
      <w:pPr>
        <w:jc w:val="center"/>
        <w:rPr>
          <w:del w:id="1010" w:author="Gavin Thomas Koma" w:date="2023-02-09T13:14:00Z"/>
        </w:rPr>
      </w:pPr>
      <w:del w:id="1011" w:author="Gavin Thomas Koma" w:date="2023-02-09T13:14:00Z">
        <w:r w:rsidDel="00A36076">
          <w:rPr>
            <w:noProof/>
          </w:rPr>
          <w:drawing>
            <wp:inline distT="0" distB="0" distL="0" distR="0" wp14:anchorId="4A204C4D" wp14:editId="137FD3BC">
              <wp:extent cx="4884222" cy="82979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4"/>
                      <a:stretch>
                        <a:fillRect/>
                      </a:stretch>
                    </pic:blipFill>
                    <pic:spPr>
                      <a:xfrm>
                        <a:off x="0" y="0"/>
                        <a:ext cx="4953759" cy="841607"/>
                      </a:xfrm>
                      <a:prstGeom prst="rect">
                        <a:avLst/>
                      </a:prstGeom>
                    </pic:spPr>
                  </pic:pic>
                </a:graphicData>
              </a:graphic>
            </wp:inline>
          </w:drawing>
        </w:r>
      </w:del>
    </w:p>
    <w:p w14:paraId="3F3FC41B" w14:textId="764E284E" w:rsidR="00201700" w:rsidDel="00A36076" w:rsidRDefault="00201700" w:rsidP="00201700">
      <w:pPr>
        <w:rPr>
          <w:del w:id="1012" w:author="Gavin Thomas Koma" w:date="2023-02-09T13:14:00Z"/>
        </w:rPr>
      </w:pPr>
      <w:del w:id="1013" w:author="Gavin Thomas Koma" w:date="2023-02-09T13:14:00Z">
        <w:r w:rsidDel="00A36076">
          <w:delText>At this point, we can start diving into the real work of this homework assignment. The first goal is to generate a set of 11 independent data points with a variance of 1 (from a Gaussian distribution). To do so, I listed all initial variables and created a dictionary that will allow me to format data for use. This dataset has 11 varying means, but all have the same size.</w:delText>
        </w:r>
        <w:r w:rsidR="00A55B03" w:rsidDel="00A36076">
          <w:delText xml:space="preserve"> The means to be used are 0.90, 0.92, 0.94, 0.96, 0.98, 1.00, 1.02, 1.04, 1.06, 1.08, and 1.10. These means are generated using numpy.arange and are saved in the variable deltrange. </w:delText>
        </w:r>
      </w:del>
    </w:p>
    <w:p w14:paraId="7E40AD40" w14:textId="4FCA1EE4" w:rsidR="00201700" w:rsidDel="00A36076" w:rsidRDefault="00201700" w:rsidP="00201700">
      <w:pPr>
        <w:jc w:val="center"/>
        <w:rPr>
          <w:del w:id="1014" w:author="Gavin Thomas Koma" w:date="2023-02-09T13:14:00Z"/>
        </w:rPr>
      </w:pPr>
      <w:del w:id="1015" w:author="Gavin Thomas Koma" w:date="2023-02-09T13:14:00Z">
        <w:r w:rsidDel="00A36076">
          <w:rPr>
            <w:noProof/>
          </w:rPr>
          <w:drawing>
            <wp:inline distT="0" distB="0" distL="0" distR="0" wp14:anchorId="6EE83B17" wp14:editId="458F832E">
              <wp:extent cx="4791694" cy="1395530"/>
              <wp:effectExtent l="0" t="0" r="0" b="190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5"/>
                      <a:stretch>
                        <a:fillRect/>
                      </a:stretch>
                    </pic:blipFill>
                    <pic:spPr>
                      <a:xfrm>
                        <a:off x="0" y="0"/>
                        <a:ext cx="4828174" cy="1406154"/>
                      </a:xfrm>
                      <a:prstGeom prst="rect">
                        <a:avLst/>
                      </a:prstGeom>
                    </pic:spPr>
                  </pic:pic>
                </a:graphicData>
              </a:graphic>
            </wp:inline>
          </w:drawing>
        </w:r>
      </w:del>
    </w:p>
    <w:p w14:paraId="031AECCD" w14:textId="63B14123" w:rsidR="00201700" w:rsidDel="00A36076" w:rsidRDefault="00A55B03" w:rsidP="00201700">
      <w:pPr>
        <w:rPr>
          <w:del w:id="1016" w:author="Gavin Thomas Koma" w:date="2023-02-09T13:14:00Z"/>
        </w:rPr>
      </w:pPr>
      <w:del w:id="1017" w:author="Gavin Thomas Koma" w:date="2023-02-09T13:14:00Z">
        <w:r w:rsidDel="00A36076">
          <w:delText xml:space="preserve">The code above functions by taking the specified means and supplying them to my dataframe generation command that utilizes np.random.normal. </w:delText>
        </w:r>
        <w:r w:rsidR="00201700" w:rsidDel="00A36076">
          <w:delText xml:space="preserve">The outputted dictionary {d} has a size of 11 and is designed to have the value of the mean of the array </w:delText>
        </w:r>
        <w:r w:rsidDel="00A36076">
          <w:delText>that was specified</w:delText>
        </w:r>
        <w:r w:rsidR="00F200F3" w:rsidDel="00A36076">
          <w:delText>.</w:delText>
        </w:r>
        <w:r w:rsidDel="00A36076">
          <w:delText xml:space="preserve"> </w:delText>
        </w:r>
      </w:del>
    </w:p>
    <w:p w14:paraId="506F047E" w14:textId="526EB68D" w:rsidR="00201700" w:rsidDel="00A36076" w:rsidRDefault="00A55B03" w:rsidP="00A55B03">
      <w:pPr>
        <w:jc w:val="center"/>
        <w:rPr>
          <w:del w:id="1018" w:author="Gavin Thomas Koma" w:date="2023-02-09T13:14:00Z"/>
        </w:rPr>
      </w:pPr>
      <w:del w:id="1019" w:author="Gavin Thomas Koma" w:date="2023-02-09T13:14:00Z">
        <w:r w:rsidDel="00A36076">
          <w:rPr>
            <w:noProof/>
          </w:rPr>
          <w:drawing>
            <wp:inline distT="0" distB="0" distL="0" distR="0" wp14:anchorId="706F6817" wp14:editId="7C22605F">
              <wp:extent cx="5186261" cy="2174240"/>
              <wp:effectExtent l="0" t="0" r="0" b="0"/>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26"/>
                      <a:stretch>
                        <a:fillRect/>
                      </a:stretch>
                    </pic:blipFill>
                    <pic:spPr>
                      <a:xfrm>
                        <a:off x="0" y="0"/>
                        <a:ext cx="5195348" cy="2178050"/>
                      </a:xfrm>
                      <a:prstGeom prst="rect">
                        <a:avLst/>
                      </a:prstGeom>
                    </pic:spPr>
                  </pic:pic>
                </a:graphicData>
              </a:graphic>
            </wp:inline>
          </w:drawing>
        </w:r>
      </w:del>
    </w:p>
    <w:p w14:paraId="7878F74A" w14:textId="3F4ADFA0" w:rsidR="00A55B03" w:rsidDel="00A36076" w:rsidRDefault="00A55B03" w:rsidP="00A55B03">
      <w:pPr>
        <w:rPr>
          <w:del w:id="1020" w:author="Gavin Thomas Koma" w:date="2023-02-09T13:14:00Z"/>
        </w:rPr>
      </w:pPr>
      <w:del w:id="1021" w:author="Gavin Thomas Koma" w:date="2023-02-09T13:14:00Z">
        <w:r w:rsidDel="00A36076">
          <w:delText>This completes Task 1 of the homework assignment as step 1 was to just create 11 independent datasets consisting of 10^6 points with a variance of 1 and varying means.</w:delText>
        </w:r>
      </w:del>
    </w:p>
    <w:p w14:paraId="0E3D44F2" w14:textId="47AF9AA5" w:rsidR="00F86BE9" w:rsidDel="00A36076" w:rsidRDefault="00201700" w:rsidP="00F86BE9">
      <w:pPr>
        <w:pStyle w:val="Heading1"/>
        <w:rPr>
          <w:del w:id="1022" w:author="Gavin Thomas Koma" w:date="2023-02-09T13:14:00Z"/>
        </w:rPr>
      </w:pPr>
      <w:del w:id="1023" w:author="Gavin Thomas Koma" w:date="2023-02-09T13:14:00Z">
        <w:r w:rsidDel="00A36076">
          <w:delText>Task 2</w:delText>
        </w:r>
      </w:del>
    </w:p>
    <w:p w14:paraId="3984F413" w14:textId="7EB7D90F" w:rsidR="00201700" w:rsidDel="00A36076" w:rsidRDefault="00A55B03" w:rsidP="00201700">
      <w:pPr>
        <w:rPr>
          <w:del w:id="1024" w:author="Gavin Thomas Koma" w:date="2023-02-09T13:14:00Z"/>
        </w:rPr>
      </w:pPr>
      <w:del w:id="1025" w:author="Gavin Thomas Koma" w:date="2023-02-09T13:14:00Z">
        <w:r w:rsidDel="00A36076">
          <w:delText xml:space="preserve">Task 2’s goal was first to utilize a dataset with a mean of </w:delText>
        </w:r>
        <w:r w:rsidR="00FF3CB5" w:rsidDel="00A36076">
          <w:delText>1.00 and</w:delText>
        </w:r>
        <w:r w:rsidDel="00A36076">
          <w:delText xml:space="preserve"> estimate the mean value through the maximum likelihood estimate method. </w:delText>
        </w:r>
        <w:r w:rsidR="00FF3CB5" w:rsidDel="00A36076">
          <w:delText xml:space="preserve">In order to do this, I utilized the same dictionary {d} that was generated in the previous task. </w:delText>
        </w:r>
        <w:r w:rsidR="00F200F3" w:rsidDel="00A36076">
          <w:delText>Out of pure anxiety, I double checked all of the values in my dictionary to ensure they all had the proper means. I wrote a for-loop that iterates through the name and values of the data frame and calculated the mean by diving the sum of the values by the total length of the array.</w:delText>
        </w:r>
      </w:del>
    </w:p>
    <w:p w14:paraId="4B4561FA" w14:textId="73A0D316" w:rsidR="00A55B03" w:rsidDel="00A36076" w:rsidRDefault="00F200F3" w:rsidP="00F200F3">
      <w:pPr>
        <w:jc w:val="center"/>
        <w:rPr>
          <w:del w:id="1026" w:author="Gavin Thomas Koma" w:date="2023-02-09T13:14:00Z"/>
        </w:rPr>
      </w:pPr>
      <w:del w:id="1027" w:author="Gavin Thomas Koma" w:date="2023-02-09T13:14:00Z">
        <w:r w:rsidDel="00A36076">
          <w:rPr>
            <w:noProof/>
          </w:rPr>
          <w:drawing>
            <wp:inline distT="0" distB="0" distL="0" distR="0" wp14:anchorId="4BFF5ACA" wp14:editId="7725311A">
              <wp:extent cx="5171370" cy="883578"/>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27"/>
                      <a:srcRect b="46585"/>
                      <a:stretch/>
                    </pic:blipFill>
                    <pic:spPr bwMode="auto">
                      <a:xfrm>
                        <a:off x="0" y="0"/>
                        <a:ext cx="5225326" cy="892797"/>
                      </a:xfrm>
                      <a:prstGeom prst="rect">
                        <a:avLst/>
                      </a:prstGeom>
                      <a:ln>
                        <a:noFill/>
                      </a:ln>
                      <a:extLst>
                        <a:ext uri="{53640926-AAD7-44D8-BBD7-CCE9431645EC}">
                          <a14:shadowObscured xmlns:a14="http://schemas.microsoft.com/office/drawing/2010/main"/>
                        </a:ext>
                      </a:extLst>
                    </pic:spPr>
                  </pic:pic>
                </a:graphicData>
              </a:graphic>
            </wp:inline>
          </w:drawing>
        </w:r>
      </w:del>
    </w:p>
    <w:p w14:paraId="131E0542" w14:textId="6E03F420" w:rsidR="00F200F3" w:rsidDel="00A36076" w:rsidRDefault="00F200F3" w:rsidP="00F200F3">
      <w:pPr>
        <w:rPr>
          <w:del w:id="1028" w:author="Gavin Thomas Koma" w:date="2023-02-09T13:14:00Z"/>
        </w:rPr>
      </w:pPr>
      <w:del w:id="1029" w:author="Gavin Thomas Koma" w:date="2023-02-09T13:14:00Z">
        <w:r w:rsidDel="00A36076">
          <w:delText xml:space="preserve">The outputted value of the mean using the maximum likelihood estimation for the dataset with an intended mean of 1.00 is 1.00135. This is good as it was exactly as intended. The other datasets follow in that all of their means are incredibly close to the intended value. </w:delText>
        </w:r>
      </w:del>
    </w:p>
    <w:p w14:paraId="07537CC9" w14:textId="157E4F0E" w:rsidR="00F200F3" w:rsidRPr="00F200F3" w:rsidDel="00A36076" w:rsidRDefault="00F200F3" w:rsidP="00F200F3">
      <w:pPr>
        <w:rPr>
          <w:del w:id="1030" w:author="Gavin Thomas Koma" w:date="2023-02-09T13:14:00Z"/>
        </w:rPr>
      </w:pPr>
      <w:del w:id="1031" w:author="Gavin Thomas Koma" w:date="2023-02-09T13:14:00Z">
        <w:r w:rsidDel="00A36076">
          <w:delText xml:space="preserve">The next goal of this task is to plot the estimated mean for the range of </w:delText>
        </w:r>
        <w:r w:rsidDel="00A36076">
          <w:rPr>
            <w:i/>
            <w:iCs/>
          </w:rPr>
          <w:delText>N</w:delText>
        </w:r>
        <w:r w:rsidDel="00A36076">
          <w:delText xml:space="preserve"> = [1,10^6] using a log base 10 scale. Therefore, I plotted all estimated means for all 1,000,000 data points and utilized a log base scale as required. </w:delText>
        </w:r>
      </w:del>
    </w:p>
    <w:p w14:paraId="7D9693B3" w14:textId="300C7135" w:rsidR="00866C4C" w:rsidRPr="00201700" w:rsidDel="00A36076" w:rsidRDefault="00F200F3" w:rsidP="00866C4C">
      <w:pPr>
        <w:rPr>
          <w:del w:id="1032" w:author="Gavin Thomas Koma" w:date="2023-02-09T13:14:00Z"/>
        </w:rPr>
      </w:pPr>
      <w:del w:id="1033" w:author="Gavin Thomas Koma" w:date="2023-02-06T21:05:00Z">
        <w:r w:rsidDel="00866C4C">
          <w:rPr>
            <w:noProof/>
          </w:rPr>
          <w:drawing>
            <wp:inline distT="0" distB="0" distL="0" distR="0" wp14:anchorId="0DBA2215" wp14:editId="165C815B">
              <wp:extent cx="4368229" cy="3276172"/>
              <wp:effectExtent l="0" t="0" r="635"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a:stretch>
                        <a:fillRect/>
                      </a:stretch>
                    </pic:blipFill>
                    <pic:spPr>
                      <a:xfrm>
                        <a:off x="0" y="0"/>
                        <a:ext cx="4378918" cy="3284189"/>
                      </a:xfrm>
                      <a:prstGeom prst="rect">
                        <a:avLst/>
                      </a:prstGeom>
                    </pic:spPr>
                  </pic:pic>
                </a:graphicData>
              </a:graphic>
            </wp:inline>
          </w:drawing>
        </w:r>
      </w:del>
    </w:p>
    <w:p w14:paraId="409EC6AC" w14:textId="3D1D82FB" w:rsidR="00201700" w:rsidDel="00A36076" w:rsidRDefault="00201700" w:rsidP="00201700">
      <w:pPr>
        <w:pStyle w:val="Heading1"/>
        <w:rPr>
          <w:del w:id="1034" w:author="Gavin Thomas Koma" w:date="2023-02-09T13:14:00Z"/>
        </w:rPr>
      </w:pPr>
      <w:del w:id="1035" w:author="Gavin Thomas Koma" w:date="2023-02-09T13:14:00Z">
        <w:r w:rsidDel="00A36076">
          <w:delText>Task 3</w:delText>
        </w:r>
      </w:del>
    </w:p>
    <w:p w14:paraId="7DECC7BC" w14:textId="238297D7" w:rsidR="00A77AFC" w:rsidRPr="00A77AFC" w:rsidDel="00A36076" w:rsidRDefault="00A77AFC" w:rsidP="00201700">
      <w:pPr>
        <w:rPr>
          <w:del w:id="1036" w:author="Gavin Thomas Koma" w:date="2023-02-09T13:14:00Z"/>
        </w:rPr>
      </w:pPr>
    </w:p>
    <w:p w14:paraId="174FFFD5" w14:textId="377D49E7" w:rsidR="00A55B03" w:rsidDel="00A36076" w:rsidRDefault="00A55B03">
      <w:pPr>
        <w:jc w:val="center"/>
        <w:rPr>
          <w:del w:id="1037" w:author="Gavin Thomas Koma" w:date="2023-02-09T13:14:00Z"/>
        </w:rPr>
        <w:pPrChange w:id="1038" w:author="Gavin Thomas Koma" w:date="2023-02-06T21:47:00Z">
          <w:pPr/>
        </w:pPrChange>
      </w:pPr>
    </w:p>
    <w:p w14:paraId="73D7D2FF" w14:textId="6B62B844" w:rsidR="008F01C8" w:rsidRPr="003C0AF7" w:rsidDel="00A36076" w:rsidRDefault="008F01C8" w:rsidP="00DC6516">
      <w:pPr>
        <w:rPr>
          <w:del w:id="1039" w:author="Gavin Thomas Koma" w:date="2023-02-09T13:14:00Z"/>
        </w:rPr>
      </w:pPr>
    </w:p>
    <w:p w14:paraId="352B5C00" w14:textId="5D056A3D" w:rsidR="00201700" w:rsidDel="00A36076" w:rsidRDefault="00201700" w:rsidP="00201700">
      <w:pPr>
        <w:pStyle w:val="Heading1"/>
        <w:rPr>
          <w:del w:id="1040" w:author="Gavin Thomas Koma" w:date="2023-02-09T13:14:00Z"/>
        </w:rPr>
      </w:pPr>
      <w:del w:id="1041" w:author="Gavin Thomas Koma" w:date="2023-02-09T13:14:00Z">
        <w:r w:rsidDel="00A36076">
          <w:delText>Task 4</w:delText>
        </w:r>
      </w:del>
    </w:p>
    <w:p w14:paraId="39F20D09" w14:textId="6FB12268" w:rsidR="00201700" w:rsidDel="00EB0F45" w:rsidRDefault="00201700" w:rsidP="00201700">
      <w:pPr>
        <w:rPr>
          <w:del w:id="1042" w:author="Gavin Thomas Koma" w:date="2023-02-06T22:28:00Z"/>
        </w:rPr>
      </w:pPr>
    </w:p>
    <w:p w14:paraId="26573742" w14:textId="23876AA0" w:rsidR="00A0041C" w:rsidRPr="00A0041C" w:rsidDel="00A0041C" w:rsidRDefault="00A0041C" w:rsidP="00A0041C">
      <w:pPr>
        <w:rPr>
          <w:del w:id="1043" w:author="Gavin Thomas Koma" w:date="2023-02-06T22:58:00Z"/>
        </w:rPr>
      </w:pPr>
    </w:p>
    <w:p w14:paraId="466F184B" w14:textId="1D123872" w:rsidR="00A55B03" w:rsidRPr="00201700" w:rsidDel="00A36076" w:rsidRDefault="00A55B03" w:rsidP="00201700">
      <w:pPr>
        <w:rPr>
          <w:del w:id="1044" w:author="Gavin Thomas Koma" w:date="2023-02-09T13:14:00Z"/>
        </w:rPr>
      </w:pPr>
    </w:p>
    <w:p w14:paraId="7B4F2D8A" w14:textId="49CD33B2" w:rsidR="002E0497" w:rsidRPr="00A0041C" w:rsidDel="00A36076" w:rsidRDefault="003925EE">
      <w:pPr>
        <w:rPr>
          <w:del w:id="1045" w:author="Gavin Thomas Koma" w:date="2023-02-09T13:14:00Z"/>
        </w:rPr>
        <w:pPrChange w:id="1046" w:author="Gavin Thomas Koma" w:date="2023-02-06T22:58:00Z">
          <w:pPr>
            <w:pStyle w:val="Heading1"/>
          </w:pPr>
        </w:pPrChange>
      </w:pPr>
      <w:del w:id="1047" w:author="Gavin Thomas Koma" w:date="2023-02-09T13:14:00Z">
        <w:r w:rsidDel="00A36076">
          <w:delText>Summary</w:delText>
        </w:r>
      </w:del>
    </w:p>
    <w:p w14:paraId="58AB2BAF" w14:textId="47CBC529" w:rsidR="00BF60FC" w:rsidRPr="003925EE" w:rsidRDefault="00BF60FC" w:rsidP="003925EE"/>
    <w:p w14:paraId="3B6FA41E" w14:textId="0A916F55" w:rsidR="000D6292" w:rsidRDefault="000D6292">
      <w:pPr>
        <w:widowControl/>
        <w:overflowPunct/>
        <w:autoSpaceDE/>
        <w:autoSpaceDN/>
        <w:adjustRightInd/>
        <w:spacing w:after="0"/>
        <w:jc w:val="left"/>
        <w:textAlignment w:val="auto"/>
        <w:rPr>
          <w:ins w:id="1048" w:author="Gavin Thomas Koma" w:date="2023-02-12T14:04:00Z"/>
        </w:rPr>
      </w:pPr>
      <w:ins w:id="1049" w:author="Gavin Thomas Koma" w:date="2023-02-12T14:04:00Z">
        <w:r>
          <w:br w:type="page"/>
        </w:r>
      </w:ins>
    </w:p>
    <w:p w14:paraId="0868B57F" w14:textId="0EEFF6A2" w:rsidR="003925EE" w:rsidRPr="003925EE" w:rsidRDefault="000D6292" w:rsidP="003925EE">
      <w:ins w:id="1050" w:author="Gavin Thomas Koma" w:date="2023-02-12T13:52:00Z">
        <w:r>
          <w:rPr>
            <w:noProof/>
          </w:rPr>
          <w:lastRenderedPageBreak/>
          <w:drawing>
            <wp:anchor distT="0" distB="0" distL="114300" distR="114300" simplePos="0" relativeHeight="251669504" behindDoc="1" locked="0" layoutInCell="1" allowOverlap="1" wp14:anchorId="4F2FBB1F" wp14:editId="603A70BD">
              <wp:simplePos x="0" y="0"/>
              <wp:positionH relativeFrom="column">
                <wp:posOffset>-891540</wp:posOffset>
              </wp:positionH>
              <wp:positionV relativeFrom="paragraph">
                <wp:posOffset>0</wp:posOffset>
              </wp:positionV>
              <wp:extent cx="3516630" cy="2640330"/>
              <wp:effectExtent l="0" t="0" r="1270" b="1270"/>
              <wp:wrapTight wrapText="bothSides">
                <wp:wrapPolygon edited="0">
                  <wp:start x="0" y="0"/>
                  <wp:lineTo x="0" y="21506"/>
                  <wp:lineTo x="21530" y="21506"/>
                  <wp:lineTo x="21530"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9"/>
                      <a:stretch>
                        <a:fillRect/>
                      </a:stretch>
                    </pic:blipFill>
                    <pic:spPr>
                      <a:xfrm>
                        <a:off x="0" y="0"/>
                        <a:ext cx="3516630" cy="2640330"/>
                      </a:xfrm>
                      <a:prstGeom prst="rect">
                        <a:avLst/>
                      </a:prstGeom>
                    </pic:spPr>
                  </pic:pic>
                </a:graphicData>
              </a:graphic>
              <wp14:sizeRelH relativeFrom="page">
                <wp14:pctWidth>0</wp14:pctWidth>
              </wp14:sizeRelH>
              <wp14:sizeRelV relativeFrom="page">
                <wp14:pctHeight>0</wp14:pctHeight>
              </wp14:sizeRelV>
            </wp:anchor>
          </w:drawing>
        </w:r>
      </w:ins>
    </w:p>
    <w:p w14:paraId="17C13857" w14:textId="17B0D4D5" w:rsidR="003925EE" w:rsidRPr="003925EE" w:rsidRDefault="003925EE" w:rsidP="003925EE"/>
    <w:bookmarkEnd w:id="14"/>
    <w:p w14:paraId="1D1EC241" w14:textId="77777777" w:rsidR="000D6292" w:rsidRDefault="000D6292" w:rsidP="008A1344">
      <w:pPr>
        <w:rPr>
          <w:ins w:id="1051" w:author="Gavin Thomas Koma" w:date="2023-02-12T14:05:00Z"/>
        </w:rPr>
      </w:pPr>
    </w:p>
    <w:p w14:paraId="57CF8A6D" w14:textId="4313E210" w:rsidR="000D6292" w:rsidRDefault="000D6292" w:rsidP="008A1344">
      <w:pPr>
        <w:rPr>
          <w:ins w:id="1052" w:author="Gavin Thomas Koma" w:date="2023-02-12T14:05:00Z"/>
        </w:rPr>
      </w:pPr>
    </w:p>
    <w:p w14:paraId="2EE7DB72" w14:textId="348A8F5B" w:rsidR="000D6292" w:rsidRDefault="000D6292" w:rsidP="008A1344">
      <w:pPr>
        <w:rPr>
          <w:ins w:id="1053" w:author="Gavin Thomas Koma" w:date="2023-02-12T14:06:00Z"/>
        </w:rPr>
      </w:pPr>
    </w:p>
    <w:p w14:paraId="4A898809" w14:textId="7F0F7C54" w:rsidR="000D6292" w:rsidRDefault="000D6292" w:rsidP="008A1344">
      <w:pPr>
        <w:rPr>
          <w:ins w:id="1054" w:author="Gavin Thomas Koma" w:date="2023-02-12T14:06:00Z"/>
        </w:rPr>
      </w:pPr>
    </w:p>
    <w:p w14:paraId="53BBD2CC" w14:textId="606D8B84" w:rsidR="000D6292" w:rsidRDefault="000D6292" w:rsidP="008A1344">
      <w:pPr>
        <w:rPr>
          <w:ins w:id="1055" w:author="Gavin Thomas Koma" w:date="2023-02-12T14:06:00Z"/>
        </w:rPr>
      </w:pPr>
    </w:p>
    <w:p w14:paraId="025AFCF4" w14:textId="35D43E39" w:rsidR="000D6292" w:rsidRDefault="000D6292" w:rsidP="008A1344">
      <w:pPr>
        <w:rPr>
          <w:ins w:id="1056" w:author="Gavin Thomas Koma" w:date="2023-02-12T14:06:00Z"/>
        </w:rPr>
      </w:pPr>
    </w:p>
    <w:p w14:paraId="6870B227" w14:textId="2E0C02D9" w:rsidR="000D6292" w:rsidRDefault="00AA38FD" w:rsidP="008A1344">
      <w:pPr>
        <w:rPr>
          <w:ins w:id="1057" w:author="Gavin Thomas Koma" w:date="2023-02-12T14:06:00Z"/>
        </w:rPr>
      </w:pPr>
      <w:ins w:id="1058" w:author="Gavin Thomas Koma" w:date="2023-02-12T14:23:00Z">
        <w:r>
          <w:rPr>
            <w:noProof/>
          </w:rPr>
          <w:drawing>
            <wp:anchor distT="0" distB="0" distL="114300" distR="114300" simplePos="0" relativeHeight="251677696" behindDoc="1" locked="0" layoutInCell="1" allowOverlap="1" wp14:anchorId="04458040" wp14:editId="6103D7FA">
              <wp:simplePos x="0" y="0"/>
              <wp:positionH relativeFrom="column">
                <wp:posOffset>1032933</wp:posOffset>
              </wp:positionH>
              <wp:positionV relativeFrom="paragraph">
                <wp:posOffset>139488</wp:posOffset>
              </wp:positionV>
              <wp:extent cx="3513455" cy="2713990"/>
              <wp:effectExtent l="0" t="0" r="4445" b="3810"/>
              <wp:wrapTight wrapText="bothSides">
                <wp:wrapPolygon edited="0">
                  <wp:start x="0" y="0"/>
                  <wp:lineTo x="0" y="21529"/>
                  <wp:lineTo x="21549" y="21529"/>
                  <wp:lineTo x="21549" y="0"/>
                  <wp:lineTo x="0" y="0"/>
                </wp:wrapPolygon>
              </wp:wrapTight>
              <wp:docPr id="34" name="Picture 3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ubble chart&#10;&#10;Description automatically generated"/>
                      <pic:cNvPicPr/>
                    </pic:nvPicPr>
                    <pic:blipFill>
                      <a:blip r:embed="rId30"/>
                      <a:stretch>
                        <a:fillRect/>
                      </a:stretch>
                    </pic:blipFill>
                    <pic:spPr>
                      <a:xfrm>
                        <a:off x="0" y="0"/>
                        <a:ext cx="3513455" cy="2713990"/>
                      </a:xfrm>
                      <a:prstGeom prst="rect">
                        <a:avLst/>
                      </a:prstGeom>
                    </pic:spPr>
                  </pic:pic>
                </a:graphicData>
              </a:graphic>
              <wp14:sizeRelH relativeFrom="page">
                <wp14:pctWidth>0</wp14:pctWidth>
              </wp14:sizeRelH>
              <wp14:sizeRelV relativeFrom="page">
                <wp14:pctHeight>0</wp14:pctHeight>
              </wp14:sizeRelV>
            </wp:anchor>
          </w:drawing>
        </w:r>
      </w:ins>
    </w:p>
    <w:p w14:paraId="32710D27" w14:textId="24127DE3" w:rsidR="000D6292" w:rsidRDefault="000D6292" w:rsidP="008A1344">
      <w:pPr>
        <w:rPr>
          <w:ins w:id="1059" w:author="Gavin Thomas Koma" w:date="2023-02-12T14:06:00Z"/>
        </w:rPr>
      </w:pPr>
    </w:p>
    <w:p w14:paraId="77F9C76D" w14:textId="4889010F" w:rsidR="000D6292" w:rsidRDefault="000D6292" w:rsidP="008A1344">
      <w:pPr>
        <w:rPr>
          <w:ins w:id="1060" w:author="Gavin Thomas Koma" w:date="2023-02-12T14:06:00Z"/>
        </w:rPr>
      </w:pPr>
    </w:p>
    <w:p w14:paraId="779F93BB" w14:textId="2C46B35C" w:rsidR="000D6292" w:rsidRDefault="000D6292" w:rsidP="008A1344">
      <w:pPr>
        <w:rPr>
          <w:ins w:id="1061" w:author="Gavin Thomas Koma" w:date="2023-02-12T14:06:00Z"/>
        </w:rPr>
      </w:pPr>
    </w:p>
    <w:p w14:paraId="7A273897" w14:textId="6BE07081" w:rsidR="000D6292" w:rsidRDefault="000D6292" w:rsidP="008A1344">
      <w:pPr>
        <w:rPr>
          <w:ins w:id="1062" w:author="Gavin Thomas Koma" w:date="2023-02-12T14:06:00Z"/>
        </w:rPr>
      </w:pPr>
    </w:p>
    <w:p w14:paraId="67A493C6" w14:textId="5B1537AD" w:rsidR="000D6292" w:rsidRDefault="000D6292" w:rsidP="008A1344">
      <w:pPr>
        <w:rPr>
          <w:ins w:id="1063" w:author="Gavin Thomas Koma" w:date="2023-02-12T14:06:00Z"/>
        </w:rPr>
      </w:pPr>
    </w:p>
    <w:p w14:paraId="5CCA71AB" w14:textId="5BDF166D" w:rsidR="000D6292" w:rsidRDefault="000D6292" w:rsidP="008A1344">
      <w:pPr>
        <w:rPr>
          <w:ins w:id="1064" w:author="Gavin Thomas Koma" w:date="2023-02-12T14:06:00Z"/>
        </w:rPr>
      </w:pPr>
    </w:p>
    <w:p w14:paraId="58FCB877" w14:textId="67141102" w:rsidR="000D6292" w:rsidRDefault="000D6292" w:rsidP="008A1344">
      <w:pPr>
        <w:rPr>
          <w:ins w:id="1065" w:author="Gavin Thomas Koma" w:date="2023-02-12T14:06:00Z"/>
        </w:rPr>
      </w:pPr>
    </w:p>
    <w:p w14:paraId="402B2FEA" w14:textId="283FAE3C" w:rsidR="000D6292" w:rsidRDefault="000D6292" w:rsidP="008A1344">
      <w:pPr>
        <w:rPr>
          <w:ins w:id="1066" w:author="Gavin Thomas Koma" w:date="2023-02-12T14:06:00Z"/>
        </w:rPr>
      </w:pPr>
    </w:p>
    <w:p w14:paraId="6CE0C005" w14:textId="658E4162" w:rsidR="000D6292" w:rsidRDefault="00AA38FD" w:rsidP="008A1344">
      <w:pPr>
        <w:rPr>
          <w:ins w:id="1067" w:author="Gavin Thomas Koma" w:date="2023-02-12T14:06:00Z"/>
        </w:rPr>
      </w:pPr>
      <w:ins w:id="1068" w:author="Gavin Thomas Koma" w:date="2023-02-12T14:24:00Z">
        <w:r>
          <w:rPr>
            <w:noProof/>
          </w:rPr>
          <w:drawing>
            <wp:anchor distT="0" distB="0" distL="114300" distR="114300" simplePos="0" relativeHeight="251678720" behindDoc="1" locked="0" layoutInCell="1" allowOverlap="1" wp14:anchorId="649BD474" wp14:editId="21FF0522">
              <wp:simplePos x="0" y="0"/>
              <wp:positionH relativeFrom="column">
                <wp:posOffset>3259244</wp:posOffset>
              </wp:positionH>
              <wp:positionV relativeFrom="paragraph">
                <wp:posOffset>83185</wp:posOffset>
              </wp:positionV>
              <wp:extent cx="3394710" cy="2637155"/>
              <wp:effectExtent l="0" t="0" r="0" b="4445"/>
              <wp:wrapTight wrapText="bothSides">
                <wp:wrapPolygon edited="0">
                  <wp:start x="0" y="0"/>
                  <wp:lineTo x="0" y="21532"/>
                  <wp:lineTo x="21495" y="21532"/>
                  <wp:lineTo x="21495" y="0"/>
                  <wp:lineTo x="0" y="0"/>
                </wp:wrapPolygon>
              </wp:wrapTight>
              <wp:docPr id="35" name="Picture 35"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 bubble chart&#10;&#10;Description automatically generated"/>
                      <pic:cNvPicPr/>
                    </pic:nvPicPr>
                    <pic:blipFill>
                      <a:blip r:embed="rId31"/>
                      <a:stretch>
                        <a:fillRect/>
                      </a:stretch>
                    </pic:blipFill>
                    <pic:spPr>
                      <a:xfrm>
                        <a:off x="0" y="0"/>
                        <a:ext cx="3394710" cy="2637155"/>
                      </a:xfrm>
                      <a:prstGeom prst="rect">
                        <a:avLst/>
                      </a:prstGeom>
                    </pic:spPr>
                  </pic:pic>
                </a:graphicData>
              </a:graphic>
              <wp14:sizeRelH relativeFrom="page">
                <wp14:pctWidth>0</wp14:pctWidth>
              </wp14:sizeRelH>
              <wp14:sizeRelV relativeFrom="page">
                <wp14:pctHeight>0</wp14:pctHeight>
              </wp14:sizeRelV>
            </wp:anchor>
          </w:drawing>
        </w:r>
      </w:ins>
    </w:p>
    <w:p w14:paraId="26B350AD" w14:textId="4A0880BD" w:rsidR="000D6292" w:rsidRDefault="000D6292" w:rsidP="008A1344">
      <w:pPr>
        <w:rPr>
          <w:ins w:id="1069" w:author="Gavin Thomas Koma" w:date="2023-02-12T14:06:00Z"/>
        </w:rPr>
      </w:pPr>
    </w:p>
    <w:p w14:paraId="68FFB966" w14:textId="0FAF9208" w:rsidR="000D6292" w:rsidRDefault="000D6292" w:rsidP="008A1344">
      <w:pPr>
        <w:rPr>
          <w:ins w:id="1070" w:author="Gavin Thomas Koma" w:date="2023-02-12T14:06:00Z"/>
        </w:rPr>
      </w:pPr>
    </w:p>
    <w:p w14:paraId="02A9E1CE" w14:textId="745979D0" w:rsidR="008A1344" w:rsidRDefault="008A1344" w:rsidP="008A1344">
      <w:pPr>
        <w:rPr>
          <w:ins w:id="1071" w:author="Gavin Thomas Koma" w:date="2023-02-12T14:06:00Z"/>
        </w:rPr>
      </w:pPr>
    </w:p>
    <w:p w14:paraId="27A31DC5" w14:textId="16164A6F" w:rsidR="000D6292" w:rsidRDefault="000D6292" w:rsidP="008A1344">
      <w:pPr>
        <w:rPr>
          <w:ins w:id="1072" w:author="Gavin Thomas Koma" w:date="2023-02-12T14:06:00Z"/>
        </w:rPr>
      </w:pPr>
    </w:p>
    <w:p w14:paraId="70323CAB" w14:textId="680AA97B" w:rsidR="000D6292" w:rsidRDefault="000D6292" w:rsidP="008A1344">
      <w:pPr>
        <w:rPr>
          <w:ins w:id="1073" w:author="Gavin Thomas Koma" w:date="2023-02-12T14:06:00Z"/>
        </w:rPr>
      </w:pPr>
    </w:p>
    <w:p w14:paraId="234898CD" w14:textId="5EBE8C51" w:rsidR="000D6292" w:rsidRDefault="000D6292" w:rsidP="008A1344">
      <w:pPr>
        <w:rPr>
          <w:ins w:id="1074" w:author="Gavin Thomas Koma" w:date="2023-02-12T14:06:00Z"/>
        </w:rPr>
      </w:pPr>
    </w:p>
    <w:p w14:paraId="4F19F67C" w14:textId="3211E4F0" w:rsidR="000D6292" w:rsidRDefault="000D6292" w:rsidP="008A1344">
      <w:pPr>
        <w:rPr>
          <w:ins w:id="1075" w:author="Gavin Thomas Koma" w:date="2023-02-12T14:06:00Z"/>
        </w:rPr>
      </w:pPr>
    </w:p>
    <w:p w14:paraId="475D6A04" w14:textId="77777777" w:rsidR="000D6292" w:rsidRDefault="000D6292" w:rsidP="000D6292">
      <w:pPr>
        <w:widowControl/>
        <w:overflowPunct/>
        <w:autoSpaceDE/>
        <w:autoSpaceDN/>
        <w:adjustRightInd/>
        <w:spacing w:after="0"/>
        <w:jc w:val="left"/>
        <w:textAlignment w:val="auto"/>
        <w:rPr>
          <w:ins w:id="1076" w:author="Gavin Thomas Koma" w:date="2023-02-12T14:08:00Z"/>
        </w:rPr>
      </w:pPr>
      <w:ins w:id="1077" w:author="Gavin Thomas Koma" w:date="2023-02-12T14:06:00Z">
        <w:r>
          <w:br w:type="page"/>
        </w:r>
      </w:ins>
    </w:p>
    <w:p w14:paraId="29070C0F" w14:textId="77492DAF" w:rsidR="000D6292" w:rsidRDefault="00AD0793" w:rsidP="000D6292">
      <w:pPr>
        <w:widowControl/>
        <w:overflowPunct/>
        <w:autoSpaceDE/>
        <w:autoSpaceDN/>
        <w:adjustRightInd/>
        <w:spacing w:after="0"/>
        <w:jc w:val="left"/>
        <w:textAlignment w:val="auto"/>
        <w:rPr>
          <w:ins w:id="1078" w:author="Gavin Thomas Koma" w:date="2023-02-12T14:08:00Z"/>
        </w:rPr>
      </w:pPr>
      <w:ins w:id="1079" w:author="Gavin Thomas Koma" w:date="2023-02-12T14:25:00Z">
        <w:r>
          <w:rPr>
            <w:noProof/>
          </w:rPr>
          <w:lastRenderedPageBreak/>
          <w:drawing>
            <wp:anchor distT="0" distB="0" distL="114300" distR="114300" simplePos="0" relativeHeight="251679744" behindDoc="1" locked="0" layoutInCell="1" allowOverlap="1" wp14:anchorId="14BF8C80" wp14:editId="44781D22">
              <wp:simplePos x="0" y="0"/>
              <wp:positionH relativeFrom="column">
                <wp:posOffset>-694690</wp:posOffset>
              </wp:positionH>
              <wp:positionV relativeFrom="paragraph">
                <wp:posOffset>0</wp:posOffset>
              </wp:positionV>
              <wp:extent cx="3420110" cy="2611120"/>
              <wp:effectExtent l="0" t="0" r="0" b="5080"/>
              <wp:wrapTight wrapText="bothSides">
                <wp:wrapPolygon edited="0">
                  <wp:start x="0" y="0"/>
                  <wp:lineTo x="0" y="21537"/>
                  <wp:lineTo x="21496" y="21537"/>
                  <wp:lineTo x="21496" y="0"/>
                  <wp:lineTo x="0" y="0"/>
                </wp:wrapPolygon>
              </wp:wrapTight>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stretch>
                        <a:fillRect/>
                      </a:stretch>
                    </pic:blipFill>
                    <pic:spPr>
                      <a:xfrm>
                        <a:off x="0" y="0"/>
                        <a:ext cx="3420110" cy="2611120"/>
                      </a:xfrm>
                      <a:prstGeom prst="rect">
                        <a:avLst/>
                      </a:prstGeom>
                    </pic:spPr>
                  </pic:pic>
                </a:graphicData>
              </a:graphic>
              <wp14:sizeRelH relativeFrom="page">
                <wp14:pctWidth>0</wp14:pctWidth>
              </wp14:sizeRelH>
              <wp14:sizeRelV relativeFrom="page">
                <wp14:pctHeight>0</wp14:pctHeight>
              </wp14:sizeRelV>
            </wp:anchor>
          </w:drawing>
        </w:r>
      </w:ins>
    </w:p>
    <w:p w14:paraId="6044500E" w14:textId="25BB58E6" w:rsidR="000D6292" w:rsidRDefault="000D6292" w:rsidP="000D6292">
      <w:pPr>
        <w:widowControl/>
        <w:overflowPunct/>
        <w:autoSpaceDE/>
        <w:autoSpaceDN/>
        <w:adjustRightInd/>
        <w:spacing w:after="0"/>
        <w:jc w:val="left"/>
        <w:textAlignment w:val="auto"/>
        <w:rPr>
          <w:ins w:id="1080" w:author="Gavin Thomas Koma" w:date="2023-02-12T14:08:00Z"/>
        </w:rPr>
      </w:pPr>
    </w:p>
    <w:p w14:paraId="5E81B5A5" w14:textId="21BE8DD0" w:rsidR="000D6292" w:rsidRDefault="000D6292" w:rsidP="000D6292">
      <w:pPr>
        <w:widowControl/>
        <w:overflowPunct/>
        <w:autoSpaceDE/>
        <w:autoSpaceDN/>
        <w:adjustRightInd/>
        <w:spacing w:after="0"/>
        <w:jc w:val="left"/>
        <w:textAlignment w:val="auto"/>
        <w:rPr>
          <w:ins w:id="1081" w:author="Gavin Thomas Koma" w:date="2023-02-12T14:08:00Z"/>
        </w:rPr>
      </w:pPr>
    </w:p>
    <w:p w14:paraId="4A7E2E18" w14:textId="54EA4F51" w:rsidR="000D6292" w:rsidRDefault="000D6292" w:rsidP="000D6292">
      <w:pPr>
        <w:widowControl/>
        <w:overflowPunct/>
        <w:autoSpaceDE/>
        <w:autoSpaceDN/>
        <w:adjustRightInd/>
        <w:spacing w:after="0"/>
        <w:jc w:val="left"/>
        <w:textAlignment w:val="auto"/>
        <w:rPr>
          <w:ins w:id="1082" w:author="Gavin Thomas Koma" w:date="2023-02-12T14:08:00Z"/>
        </w:rPr>
      </w:pPr>
    </w:p>
    <w:p w14:paraId="201DC932" w14:textId="7B53E5D9" w:rsidR="000D6292" w:rsidRDefault="000D6292" w:rsidP="000D6292">
      <w:pPr>
        <w:widowControl/>
        <w:overflowPunct/>
        <w:autoSpaceDE/>
        <w:autoSpaceDN/>
        <w:adjustRightInd/>
        <w:spacing w:after="0"/>
        <w:jc w:val="left"/>
        <w:textAlignment w:val="auto"/>
        <w:rPr>
          <w:ins w:id="1083" w:author="Gavin Thomas Koma" w:date="2023-02-12T14:08:00Z"/>
        </w:rPr>
      </w:pPr>
    </w:p>
    <w:p w14:paraId="21B067E4" w14:textId="0EDBC42C" w:rsidR="000D6292" w:rsidRDefault="000D6292" w:rsidP="000D6292">
      <w:pPr>
        <w:widowControl/>
        <w:overflowPunct/>
        <w:autoSpaceDE/>
        <w:autoSpaceDN/>
        <w:adjustRightInd/>
        <w:spacing w:after="0"/>
        <w:jc w:val="left"/>
        <w:textAlignment w:val="auto"/>
        <w:rPr>
          <w:ins w:id="1084" w:author="Gavin Thomas Koma" w:date="2023-02-12T14:08:00Z"/>
        </w:rPr>
      </w:pPr>
    </w:p>
    <w:p w14:paraId="7C8A39DF" w14:textId="7E860A61" w:rsidR="000D6292" w:rsidRDefault="000D6292" w:rsidP="000D6292">
      <w:pPr>
        <w:widowControl/>
        <w:overflowPunct/>
        <w:autoSpaceDE/>
        <w:autoSpaceDN/>
        <w:adjustRightInd/>
        <w:spacing w:after="0"/>
        <w:jc w:val="left"/>
        <w:textAlignment w:val="auto"/>
        <w:rPr>
          <w:ins w:id="1085" w:author="Gavin Thomas Koma" w:date="2023-02-12T14:08:00Z"/>
        </w:rPr>
      </w:pPr>
    </w:p>
    <w:p w14:paraId="378CF10A" w14:textId="77777777" w:rsidR="000D6292" w:rsidRDefault="000D6292" w:rsidP="000D6292">
      <w:pPr>
        <w:widowControl/>
        <w:overflowPunct/>
        <w:autoSpaceDE/>
        <w:autoSpaceDN/>
        <w:adjustRightInd/>
        <w:spacing w:after="0"/>
        <w:jc w:val="left"/>
        <w:textAlignment w:val="auto"/>
        <w:rPr>
          <w:ins w:id="1086" w:author="Gavin Thomas Koma" w:date="2023-02-12T14:08:00Z"/>
        </w:rPr>
      </w:pPr>
    </w:p>
    <w:p w14:paraId="0AE52459" w14:textId="77777777" w:rsidR="000D6292" w:rsidRDefault="000D6292" w:rsidP="000D6292">
      <w:pPr>
        <w:widowControl/>
        <w:overflowPunct/>
        <w:autoSpaceDE/>
        <w:autoSpaceDN/>
        <w:adjustRightInd/>
        <w:spacing w:after="0"/>
        <w:jc w:val="left"/>
        <w:textAlignment w:val="auto"/>
        <w:rPr>
          <w:ins w:id="1087" w:author="Gavin Thomas Koma" w:date="2023-02-12T14:08:00Z"/>
        </w:rPr>
      </w:pPr>
    </w:p>
    <w:p w14:paraId="67DBAFB4" w14:textId="6A1E1C1B" w:rsidR="000D6292" w:rsidRDefault="000D6292" w:rsidP="000D6292">
      <w:pPr>
        <w:widowControl/>
        <w:overflowPunct/>
        <w:autoSpaceDE/>
        <w:autoSpaceDN/>
        <w:adjustRightInd/>
        <w:spacing w:after="0"/>
        <w:jc w:val="left"/>
        <w:textAlignment w:val="auto"/>
        <w:rPr>
          <w:ins w:id="1088" w:author="Gavin Thomas Koma" w:date="2023-02-12T14:08:00Z"/>
        </w:rPr>
      </w:pPr>
    </w:p>
    <w:p w14:paraId="31C7B1FD" w14:textId="77777777" w:rsidR="000D6292" w:rsidRDefault="000D6292" w:rsidP="000D6292">
      <w:pPr>
        <w:widowControl/>
        <w:overflowPunct/>
        <w:autoSpaceDE/>
        <w:autoSpaceDN/>
        <w:adjustRightInd/>
        <w:spacing w:after="0"/>
        <w:jc w:val="left"/>
        <w:textAlignment w:val="auto"/>
        <w:rPr>
          <w:ins w:id="1089" w:author="Gavin Thomas Koma" w:date="2023-02-12T14:08:00Z"/>
        </w:rPr>
      </w:pPr>
    </w:p>
    <w:p w14:paraId="18EF1CD2" w14:textId="77777777" w:rsidR="000D6292" w:rsidRDefault="000D6292" w:rsidP="000D6292">
      <w:pPr>
        <w:widowControl/>
        <w:overflowPunct/>
        <w:autoSpaceDE/>
        <w:autoSpaceDN/>
        <w:adjustRightInd/>
        <w:spacing w:after="0"/>
        <w:jc w:val="left"/>
        <w:textAlignment w:val="auto"/>
        <w:rPr>
          <w:ins w:id="1090" w:author="Gavin Thomas Koma" w:date="2023-02-12T14:08:00Z"/>
        </w:rPr>
      </w:pPr>
    </w:p>
    <w:p w14:paraId="4BA46018" w14:textId="77777777" w:rsidR="000D6292" w:rsidRDefault="000D6292" w:rsidP="000D6292">
      <w:pPr>
        <w:widowControl/>
        <w:overflowPunct/>
        <w:autoSpaceDE/>
        <w:autoSpaceDN/>
        <w:adjustRightInd/>
        <w:spacing w:after="0"/>
        <w:jc w:val="left"/>
        <w:textAlignment w:val="auto"/>
        <w:rPr>
          <w:ins w:id="1091" w:author="Gavin Thomas Koma" w:date="2023-02-12T14:08:00Z"/>
        </w:rPr>
      </w:pPr>
    </w:p>
    <w:p w14:paraId="3DB263BF" w14:textId="26F74FAD" w:rsidR="000D6292" w:rsidRDefault="000D6292" w:rsidP="000D6292">
      <w:pPr>
        <w:widowControl/>
        <w:overflowPunct/>
        <w:autoSpaceDE/>
        <w:autoSpaceDN/>
        <w:adjustRightInd/>
        <w:spacing w:after="0"/>
        <w:jc w:val="left"/>
        <w:textAlignment w:val="auto"/>
        <w:rPr>
          <w:ins w:id="1092" w:author="Gavin Thomas Koma" w:date="2023-02-12T14:08:00Z"/>
        </w:rPr>
      </w:pPr>
    </w:p>
    <w:p w14:paraId="20774770" w14:textId="1D5B47F2" w:rsidR="000D6292" w:rsidRDefault="000D6292" w:rsidP="000D6292">
      <w:pPr>
        <w:widowControl/>
        <w:overflowPunct/>
        <w:autoSpaceDE/>
        <w:autoSpaceDN/>
        <w:adjustRightInd/>
        <w:spacing w:after="0"/>
        <w:jc w:val="left"/>
        <w:textAlignment w:val="auto"/>
        <w:rPr>
          <w:ins w:id="1093" w:author="Gavin Thomas Koma" w:date="2023-02-12T14:08:00Z"/>
        </w:rPr>
      </w:pPr>
    </w:p>
    <w:p w14:paraId="77AD076E" w14:textId="6F2ABAED" w:rsidR="000D6292" w:rsidRDefault="000D6292" w:rsidP="000D6292">
      <w:pPr>
        <w:widowControl/>
        <w:overflowPunct/>
        <w:autoSpaceDE/>
        <w:autoSpaceDN/>
        <w:adjustRightInd/>
        <w:spacing w:after="0"/>
        <w:jc w:val="left"/>
        <w:textAlignment w:val="auto"/>
        <w:rPr>
          <w:ins w:id="1094" w:author="Gavin Thomas Koma" w:date="2023-02-12T14:08:00Z"/>
        </w:rPr>
      </w:pPr>
    </w:p>
    <w:p w14:paraId="3EA699FC" w14:textId="41B68889" w:rsidR="000D6292" w:rsidRDefault="00AD0793" w:rsidP="000D6292">
      <w:pPr>
        <w:widowControl/>
        <w:overflowPunct/>
        <w:autoSpaceDE/>
        <w:autoSpaceDN/>
        <w:adjustRightInd/>
        <w:spacing w:after="0"/>
        <w:jc w:val="left"/>
        <w:textAlignment w:val="auto"/>
        <w:rPr>
          <w:ins w:id="1095" w:author="Gavin Thomas Koma" w:date="2023-02-12T14:08:00Z"/>
        </w:rPr>
      </w:pPr>
      <w:ins w:id="1096" w:author="Gavin Thomas Koma" w:date="2023-02-12T14:25:00Z">
        <w:r>
          <w:rPr>
            <w:noProof/>
          </w:rPr>
          <w:drawing>
            <wp:anchor distT="0" distB="0" distL="114300" distR="114300" simplePos="0" relativeHeight="251680768" behindDoc="1" locked="0" layoutInCell="1" allowOverlap="1" wp14:anchorId="302459CB" wp14:editId="2596E521">
              <wp:simplePos x="0" y="0"/>
              <wp:positionH relativeFrom="column">
                <wp:posOffset>956310</wp:posOffset>
              </wp:positionH>
              <wp:positionV relativeFrom="paragraph">
                <wp:posOffset>113030</wp:posOffset>
              </wp:positionV>
              <wp:extent cx="3623310" cy="2700655"/>
              <wp:effectExtent l="0" t="0" r="0" b="4445"/>
              <wp:wrapTight wrapText="bothSides">
                <wp:wrapPolygon edited="0">
                  <wp:start x="0" y="0"/>
                  <wp:lineTo x="0" y="21534"/>
                  <wp:lineTo x="21502" y="21534"/>
                  <wp:lineTo x="21502" y="0"/>
                  <wp:lineTo x="0" y="0"/>
                </wp:wrapPolygon>
              </wp:wrapTight>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3"/>
                      <a:stretch>
                        <a:fillRect/>
                      </a:stretch>
                    </pic:blipFill>
                    <pic:spPr>
                      <a:xfrm>
                        <a:off x="0" y="0"/>
                        <a:ext cx="3623310" cy="2700655"/>
                      </a:xfrm>
                      <a:prstGeom prst="rect">
                        <a:avLst/>
                      </a:prstGeom>
                    </pic:spPr>
                  </pic:pic>
                </a:graphicData>
              </a:graphic>
              <wp14:sizeRelH relativeFrom="page">
                <wp14:pctWidth>0</wp14:pctWidth>
              </wp14:sizeRelH>
              <wp14:sizeRelV relativeFrom="page">
                <wp14:pctHeight>0</wp14:pctHeight>
              </wp14:sizeRelV>
            </wp:anchor>
          </w:drawing>
        </w:r>
      </w:ins>
    </w:p>
    <w:p w14:paraId="5775C74A" w14:textId="3BED558D" w:rsidR="000D6292" w:rsidRDefault="000D6292" w:rsidP="000D6292">
      <w:pPr>
        <w:widowControl/>
        <w:overflowPunct/>
        <w:autoSpaceDE/>
        <w:autoSpaceDN/>
        <w:adjustRightInd/>
        <w:spacing w:after="0"/>
        <w:jc w:val="left"/>
        <w:textAlignment w:val="auto"/>
        <w:rPr>
          <w:ins w:id="1097" w:author="Gavin Thomas Koma" w:date="2023-02-12T14:08:00Z"/>
        </w:rPr>
      </w:pPr>
    </w:p>
    <w:p w14:paraId="1B239FC2" w14:textId="0386FCB3" w:rsidR="000D6292" w:rsidRDefault="000D6292" w:rsidP="000D6292">
      <w:pPr>
        <w:widowControl/>
        <w:overflowPunct/>
        <w:autoSpaceDE/>
        <w:autoSpaceDN/>
        <w:adjustRightInd/>
        <w:spacing w:after="0"/>
        <w:jc w:val="left"/>
        <w:textAlignment w:val="auto"/>
        <w:rPr>
          <w:ins w:id="1098" w:author="Gavin Thomas Koma" w:date="2023-02-12T14:08:00Z"/>
        </w:rPr>
      </w:pPr>
    </w:p>
    <w:p w14:paraId="6AA0372C" w14:textId="2C78D181" w:rsidR="000D6292" w:rsidRDefault="000D6292" w:rsidP="000D6292">
      <w:pPr>
        <w:widowControl/>
        <w:overflowPunct/>
        <w:autoSpaceDE/>
        <w:autoSpaceDN/>
        <w:adjustRightInd/>
        <w:spacing w:after="0"/>
        <w:jc w:val="left"/>
        <w:textAlignment w:val="auto"/>
        <w:rPr>
          <w:ins w:id="1099" w:author="Gavin Thomas Koma" w:date="2023-02-12T14:08:00Z"/>
        </w:rPr>
      </w:pPr>
    </w:p>
    <w:p w14:paraId="5DECE660" w14:textId="0F8A24E8" w:rsidR="000D6292" w:rsidRDefault="000D6292" w:rsidP="000D6292">
      <w:pPr>
        <w:widowControl/>
        <w:overflowPunct/>
        <w:autoSpaceDE/>
        <w:autoSpaceDN/>
        <w:adjustRightInd/>
        <w:spacing w:after="0"/>
        <w:jc w:val="left"/>
        <w:textAlignment w:val="auto"/>
        <w:rPr>
          <w:ins w:id="1100" w:author="Gavin Thomas Koma" w:date="2023-02-12T14:08:00Z"/>
        </w:rPr>
      </w:pPr>
    </w:p>
    <w:p w14:paraId="3E089D0D" w14:textId="77777777" w:rsidR="000D6292" w:rsidRDefault="000D6292" w:rsidP="000D6292">
      <w:pPr>
        <w:widowControl/>
        <w:overflowPunct/>
        <w:autoSpaceDE/>
        <w:autoSpaceDN/>
        <w:adjustRightInd/>
        <w:spacing w:after="0"/>
        <w:jc w:val="left"/>
        <w:textAlignment w:val="auto"/>
        <w:rPr>
          <w:ins w:id="1101" w:author="Gavin Thomas Koma" w:date="2023-02-12T14:08:00Z"/>
        </w:rPr>
      </w:pPr>
    </w:p>
    <w:p w14:paraId="782F34E9" w14:textId="50BE9C5F" w:rsidR="000D6292" w:rsidRDefault="000D6292" w:rsidP="000D6292">
      <w:pPr>
        <w:widowControl/>
        <w:overflowPunct/>
        <w:autoSpaceDE/>
        <w:autoSpaceDN/>
        <w:adjustRightInd/>
        <w:spacing w:after="0"/>
        <w:jc w:val="left"/>
        <w:textAlignment w:val="auto"/>
        <w:rPr>
          <w:ins w:id="1102" w:author="Gavin Thomas Koma" w:date="2023-02-12T14:08:00Z"/>
        </w:rPr>
      </w:pPr>
    </w:p>
    <w:p w14:paraId="3B81CD5E" w14:textId="4AAF20DF" w:rsidR="000D6292" w:rsidRDefault="000D6292" w:rsidP="000D6292">
      <w:pPr>
        <w:widowControl/>
        <w:overflowPunct/>
        <w:autoSpaceDE/>
        <w:autoSpaceDN/>
        <w:adjustRightInd/>
        <w:spacing w:after="0"/>
        <w:jc w:val="left"/>
        <w:textAlignment w:val="auto"/>
        <w:rPr>
          <w:ins w:id="1103" w:author="Gavin Thomas Koma" w:date="2023-02-12T14:08:00Z"/>
        </w:rPr>
      </w:pPr>
    </w:p>
    <w:p w14:paraId="3B8CF124" w14:textId="290BBBA9" w:rsidR="000D6292" w:rsidRDefault="000D6292" w:rsidP="000D6292">
      <w:pPr>
        <w:widowControl/>
        <w:overflowPunct/>
        <w:autoSpaceDE/>
        <w:autoSpaceDN/>
        <w:adjustRightInd/>
        <w:spacing w:after="0"/>
        <w:jc w:val="left"/>
        <w:textAlignment w:val="auto"/>
        <w:rPr>
          <w:ins w:id="1104" w:author="Gavin Thomas Koma" w:date="2023-02-12T14:08:00Z"/>
        </w:rPr>
      </w:pPr>
    </w:p>
    <w:p w14:paraId="422B041B" w14:textId="0749651E" w:rsidR="000D6292" w:rsidRDefault="000D6292" w:rsidP="000D6292">
      <w:pPr>
        <w:widowControl/>
        <w:overflowPunct/>
        <w:autoSpaceDE/>
        <w:autoSpaceDN/>
        <w:adjustRightInd/>
        <w:spacing w:after="0"/>
        <w:jc w:val="left"/>
        <w:textAlignment w:val="auto"/>
        <w:rPr>
          <w:ins w:id="1105" w:author="Gavin Thomas Koma" w:date="2023-02-12T14:08:00Z"/>
        </w:rPr>
      </w:pPr>
    </w:p>
    <w:p w14:paraId="25B8D331" w14:textId="3E8AC77B" w:rsidR="000D6292" w:rsidRDefault="000D6292" w:rsidP="000D6292">
      <w:pPr>
        <w:widowControl/>
        <w:overflowPunct/>
        <w:autoSpaceDE/>
        <w:autoSpaceDN/>
        <w:adjustRightInd/>
        <w:spacing w:after="0"/>
        <w:jc w:val="left"/>
        <w:textAlignment w:val="auto"/>
        <w:rPr>
          <w:ins w:id="1106" w:author="Gavin Thomas Koma" w:date="2023-02-12T14:08:00Z"/>
        </w:rPr>
      </w:pPr>
    </w:p>
    <w:p w14:paraId="6D139ADD" w14:textId="0D32B39F" w:rsidR="000D6292" w:rsidRDefault="000D6292" w:rsidP="000D6292">
      <w:pPr>
        <w:widowControl/>
        <w:overflowPunct/>
        <w:autoSpaceDE/>
        <w:autoSpaceDN/>
        <w:adjustRightInd/>
        <w:spacing w:after="0"/>
        <w:jc w:val="left"/>
        <w:textAlignment w:val="auto"/>
        <w:rPr>
          <w:ins w:id="1107" w:author="Gavin Thomas Koma" w:date="2023-02-12T14:08:00Z"/>
        </w:rPr>
      </w:pPr>
    </w:p>
    <w:p w14:paraId="22D04CDE" w14:textId="2C219B3E" w:rsidR="000D6292" w:rsidRDefault="000D6292" w:rsidP="000D6292">
      <w:pPr>
        <w:widowControl/>
        <w:overflowPunct/>
        <w:autoSpaceDE/>
        <w:autoSpaceDN/>
        <w:adjustRightInd/>
        <w:spacing w:after="0"/>
        <w:jc w:val="left"/>
        <w:textAlignment w:val="auto"/>
        <w:rPr>
          <w:ins w:id="1108" w:author="Gavin Thomas Koma" w:date="2023-02-12T14:08:00Z"/>
        </w:rPr>
      </w:pPr>
    </w:p>
    <w:p w14:paraId="204D7503" w14:textId="568EC59C" w:rsidR="000D6292" w:rsidRDefault="000D6292" w:rsidP="000D6292">
      <w:pPr>
        <w:widowControl/>
        <w:overflowPunct/>
        <w:autoSpaceDE/>
        <w:autoSpaceDN/>
        <w:adjustRightInd/>
        <w:spacing w:after="0"/>
        <w:jc w:val="left"/>
        <w:textAlignment w:val="auto"/>
        <w:rPr>
          <w:ins w:id="1109" w:author="Gavin Thomas Koma" w:date="2023-02-12T14:08:00Z"/>
        </w:rPr>
      </w:pPr>
    </w:p>
    <w:p w14:paraId="3E3FE37D" w14:textId="2E6B6B38" w:rsidR="000D6292" w:rsidRDefault="000D6292" w:rsidP="000D6292">
      <w:pPr>
        <w:widowControl/>
        <w:overflowPunct/>
        <w:autoSpaceDE/>
        <w:autoSpaceDN/>
        <w:adjustRightInd/>
        <w:spacing w:after="0"/>
        <w:jc w:val="left"/>
        <w:textAlignment w:val="auto"/>
        <w:rPr>
          <w:ins w:id="1110" w:author="Gavin Thomas Koma" w:date="2023-02-12T14:08:00Z"/>
        </w:rPr>
      </w:pPr>
    </w:p>
    <w:p w14:paraId="0CEC6ABF" w14:textId="214AEC75" w:rsidR="000D6292" w:rsidRDefault="000D6292" w:rsidP="000D6292">
      <w:pPr>
        <w:widowControl/>
        <w:overflowPunct/>
        <w:autoSpaceDE/>
        <w:autoSpaceDN/>
        <w:adjustRightInd/>
        <w:spacing w:after="0"/>
        <w:jc w:val="left"/>
        <w:textAlignment w:val="auto"/>
        <w:rPr>
          <w:ins w:id="1111" w:author="Gavin Thomas Koma" w:date="2023-02-12T14:08:00Z"/>
        </w:rPr>
      </w:pPr>
    </w:p>
    <w:p w14:paraId="525E0C36" w14:textId="76B4EB29" w:rsidR="000D6292" w:rsidRDefault="000D6292" w:rsidP="000D6292">
      <w:pPr>
        <w:widowControl/>
        <w:overflowPunct/>
        <w:autoSpaceDE/>
        <w:autoSpaceDN/>
        <w:adjustRightInd/>
        <w:spacing w:after="0"/>
        <w:jc w:val="left"/>
        <w:textAlignment w:val="auto"/>
        <w:rPr>
          <w:ins w:id="1112" w:author="Gavin Thomas Koma" w:date="2023-02-12T14:08:00Z"/>
        </w:rPr>
      </w:pPr>
    </w:p>
    <w:p w14:paraId="1B393E6E" w14:textId="1958C1FF" w:rsidR="000D6292" w:rsidRDefault="000D6292" w:rsidP="000D6292">
      <w:pPr>
        <w:widowControl/>
        <w:overflowPunct/>
        <w:autoSpaceDE/>
        <w:autoSpaceDN/>
        <w:adjustRightInd/>
        <w:spacing w:after="0"/>
        <w:jc w:val="left"/>
        <w:textAlignment w:val="auto"/>
        <w:rPr>
          <w:ins w:id="1113" w:author="Gavin Thomas Koma" w:date="2023-02-12T14:08:00Z"/>
        </w:rPr>
      </w:pPr>
    </w:p>
    <w:p w14:paraId="3057C51E" w14:textId="45F0EFFA" w:rsidR="000D6292" w:rsidRDefault="000D6292" w:rsidP="000D6292">
      <w:pPr>
        <w:widowControl/>
        <w:overflowPunct/>
        <w:autoSpaceDE/>
        <w:autoSpaceDN/>
        <w:adjustRightInd/>
        <w:spacing w:after="0"/>
        <w:jc w:val="left"/>
        <w:textAlignment w:val="auto"/>
        <w:rPr>
          <w:ins w:id="1114" w:author="Gavin Thomas Koma" w:date="2023-02-12T14:08:00Z"/>
        </w:rPr>
      </w:pPr>
      <w:ins w:id="1115" w:author="Gavin Thomas Koma" w:date="2023-02-12T14:07:00Z">
        <w:r>
          <w:rPr>
            <w:noProof/>
          </w:rPr>
          <w:drawing>
            <wp:anchor distT="0" distB="0" distL="114300" distR="114300" simplePos="0" relativeHeight="251673600" behindDoc="1" locked="0" layoutInCell="1" allowOverlap="1" wp14:anchorId="1EC0FA28" wp14:editId="4010B9E9">
              <wp:simplePos x="0" y="0"/>
              <wp:positionH relativeFrom="column">
                <wp:posOffset>2977515</wp:posOffset>
              </wp:positionH>
              <wp:positionV relativeFrom="paragraph">
                <wp:posOffset>46990</wp:posOffset>
              </wp:positionV>
              <wp:extent cx="3634105" cy="2711450"/>
              <wp:effectExtent l="0" t="0" r="0" b="6350"/>
              <wp:wrapTight wrapText="bothSides">
                <wp:wrapPolygon edited="0">
                  <wp:start x="0" y="0"/>
                  <wp:lineTo x="0" y="21549"/>
                  <wp:lineTo x="21513" y="21549"/>
                  <wp:lineTo x="21513" y="0"/>
                  <wp:lineTo x="0" y="0"/>
                </wp:wrapPolygon>
              </wp:wrapTight>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4"/>
                      <a:stretch>
                        <a:fillRect/>
                      </a:stretch>
                    </pic:blipFill>
                    <pic:spPr>
                      <a:xfrm>
                        <a:off x="0" y="0"/>
                        <a:ext cx="3634105" cy="2711450"/>
                      </a:xfrm>
                      <a:prstGeom prst="rect">
                        <a:avLst/>
                      </a:prstGeom>
                    </pic:spPr>
                  </pic:pic>
                </a:graphicData>
              </a:graphic>
              <wp14:sizeRelH relativeFrom="page">
                <wp14:pctWidth>0</wp14:pctWidth>
              </wp14:sizeRelH>
              <wp14:sizeRelV relativeFrom="page">
                <wp14:pctHeight>0</wp14:pctHeight>
              </wp14:sizeRelV>
            </wp:anchor>
          </w:drawing>
        </w:r>
      </w:ins>
    </w:p>
    <w:p w14:paraId="3D17E968" w14:textId="50889397" w:rsidR="000D6292" w:rsidRDefault="000D6292" w:rsidP="000D6292">
      <w:pPr>
        <w:widowControl/>
        <w:overflowPunct/>
        <w:autoSpaceDE/>
        <w:autoSpaceDN/>
        <w:adjustRightInd/>
        <w:spacing w:after="0"/>
        <w:jc w:val="left"/>
        <w:textAlignment w:val="auto"/>
        <w:rPr>
          <w:ins w:id="1116" w:author="Gavin Thomas Koma" w:date="2023-02-12T14:08:00Z"/>
        </w:rPr>
      </w:pPr>
    </w:p>
    <w:p w14:paraId="7E1EBAB8" w14:textId="1863C107" w:rsidR="000D6292" w:rsidRDefault="000D6292">
      <w:pPr>
        <w:widowControl/>
        <w:overflowPunct/>
        <w:autoSpaceDE/>
        <w:autoSpaceDN/>
        <w:adjustRightInd/>
        <w:spacing w:after="0"/>
        <w:jc w:val="left"/>
        <w:textAlignment w:val="auto"/>
        <w:rPr>
          <w:ins w:id="1117" w:author="Gavin Thomas Koma" w:date="2023-02-12T14:08:00Z"/>
        </w:rPr>
      </w:pPr>
      <w:ins w:id="1118" w:author="Gavin Thomas Koma" w:date="2023-02-12T14:08:00Z">
        <w:r>
          <w:br w:type="page"/>
        </w:r>
      </w:ins>
    </w:p>
    <w:p w14:paraId="280BF25E" w14:textId="5342BDBE" w:rsidR="000D6292" w:rsidRDefault="000D6292" w:rsidP="000D6292">
      <w:pPr>
        <w:widowControl/>
        <w:overflowPunct/>
        <w:autoSpaceDE/>
        <w:autoSpaceDN/>
        <w:adjustRightInd/>
        <w:spacing w:after="0"/>
        <w:jc w:val="left"/>
        <w:textAlignment w:val="auto"/>
        <w:rPr>
          <w:ins w:id="1119" w:author="Gavin Thomas Koma" w:date="2023-02-12T14:09:00Z"/>
        </w:rPr>
      </w:pPr>
      <w:ins w:id="1120" w:author="Gavin Thomas Koma" w:date="2023-02-12T14:10:00Z">
        <w:r>
          <w:rPr>
            <w:noProof/>
          </w:rPr>
          <w:lastRenderedPageBreak/>
          <w:drawing>
            <wp:anchor distT="0" distB="0" distL="114300" distR="114300" simplePos="0" relativeHeight="251674624" behindDoc="1" locked="0" layoutInCell="1" allowOverlap="1" wp14:anchorId="4276041B" wp14:editId="1FF222C4">
              <wp:simplePos x="0" y="0"/>
              <wp:positionH relativeFrom="column">
                <wp:posOffset>-914400</wp:posOffset>
              </wp:positionH>
              <wp:positionV relativeFrom="paragraph">
                <wp:posOffset>0</wp:posOffset>
              </wp:positionV>
              <wp:extent cx="3669665" cy="2707640"/>
              <wp:effectExtent l="0" t="0" r="635" b="0"/>
              <wp:wrapTight wrapText="bothSides">
                <wp:wrapPolygon edited="0">
                  <wp:start x="0" y="0"/>
                  <wp:lineTo x="0" y="21478"/>
                  <wp:lineTo x="21529" y="21478"/>
                  <wp:lineTo x="21529" y="0"/>
                  <wp:lineTo x="0" y="0"/>
                </wp:wrapPolygon>
              </wp:wrapTight>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5"/>
                      <a:stretch>
                        <a:fillRect/>
                      </a:stretch>
                    </pic:blipFill>
                    <pic:spPr>
                      <a:xfrm>
                        <a:off x="0" y="0"/>
                        <a:ext cx="3669665" cy="2707640"/>
                      </a:xfrm>
                      <a:prstGeom prst="rect">
                        <a:avLst/>
                      </a:prstGeom>
                    </pic:spPr>
                  </pic:pic>
                </a:graphicData>
              </a:graphic>
              <wp14:sizeRelH relativeFrom="page">
                <wp14:pctWidth>0</wp14:pctWidth>
              </wp14:sizeRelH>
              <wp14:sizeRelV relativeFrom="page">
                <wp14:pctHeight>0</wp14:pctHeight>
              </wp14:sizeRelV>
            </wp:anchor>
          </w:drawing>
        </w:r>
      </w:ins>
    </w:p>
    <w:p w14:paraId="52933492" w14:textId="73325BAD" w:rsidR="000D6292" w:rsidRDefault="000D6292" w:rsidP="000D6292">
      <w:pPr>
        <w:widowControl/>
        <w:overflowPunct/>
        <w:autoSpaceDE/>
        <w:autoSpaceDN/>
        <w:adjustRightInd/>
        <w:spacing w:after="0"/>
        <w:jc w:val="left"/>
        <w:textAlignment w:val="auto"/>
        <w:rPr>
          <w:ins w:id="1121" w:author="Gavin Thomas Koma" w:date="2023-02-12T14:09:00Z"/>
        </w:rPr>
      </w:pPr>
    </w:p>
    <w:p w14:paraId="6DF3F108" w14:textId="4272C368" w:rsidR="000D6292" w:rsidRDefault="000D6292" w:rsidP="000D6292">
      <w:pPr>
        <w:widowControl/>
        <w:overflowPunct/>
        <w:autoSpaceDE/>
        <w:autoSpaceDN/>
        <w:adjustRightInd/>
        <w:spacing w:after="0"/>
        <w:jc w:val="left"/>
        <w:textAlignment w:val="auto"/>
        <w:rPr>
          <w:ins w:id="1122" w:author="Gavin Thomas Koma" w:date="2023-02-12T14:09:00Z"/>
        </w:rPr>
      </w:pPr>
    </w:p>
    <w:p w14:paraId="47BF3E3A" w14:textId="0EC321EC" w:rsidR="000D6292" w:rsidRDefault="000D6292" w:rsidP="000D6292">
      <w:pPr>
        <w:widowControl/>
        <w:overflowPunct/>
        <w:autoSpaceDE/>
        <w:autoSpaceDN/>
        <w:adjustRightInd/>
        <w:spacing w:after="0"/>
        <w:jc w:val="left"/>
        <w:textAlignment w:val="auto"/>
        <w:rPr>
          <w:ins w:id="1123" w:author="Gavin Thomas Koma" w:date="2023-02-12T14:09:00Z"/>
        </w:rPr>
      </w:pPr>
    </w:p>
    <w:p w14:paraId="6EF90EF5" w14:textId="63BFBDFE" w:rsidR="000D6292" w:rsidRDefault="000D6292" w:rsidP="000D6292">
      <w:pPr>
        <w:widowControl/>
        <w:overflowPunct/>
        <w:autoSpaceDE/>
        <w:autoSpaceDN/>
        <w:adjustRightInd/>
        <w:spacing w:after="0"/>
        <w:jc w:val="left"/>
        <w:textAlignment w:val="auto"/>
        <w:rPr>
          <w:ins w:id="1124" w:author="Gavin Thomas Koma" w:date="2023-02-12T14:09:00Z"/>
        </w:rPr>
      </w:pPr>
    </w:p>
    <w:p w14:paraId="4DE8B62E" w14:textId="73A1D4AE" w:rsidR="000D6292" w:rsidRDefault="000D6292" w:rsidP="000D6292">
      <w:pPr>
        <w:widowControl/>
        <w:overflowPunct/>
        <w:autoSpaceDE/>
        <w:autoSpaceDN/>
        <w:adjustRightInd/>
        <w:spacing w:after="0"/>
        <w:jc w:val="left"/>
        <w:textAlignment w:val="auto"/>
        <w:rPr>
          <w:ins w:id="1125" w:author="Gavin Thomas Koma" w:date="2023-02-12T14:09:00Z"/>
        </w:rPr>
      </w:pPr>
    </w:p>
    <w:p w14:paraId="22690C7A" w14:textId="33106223" w:rsidR="000D6292" w:rsidRDefault="000D6292" w:rsidP="000D6292">
      <w:pPr>
        <w:widowControl/>
        <w:overflowPunct/>
        <w:autoSpaceDE/>
        <w:autoSpaceDN/>
        <w:adjustRightInd/>
        <w:spacing w:after="0"/>
        <w:jc w:val="left"/>
        <w:textAlignment w:val="auto"/>
        <w:rPr>
          <w:ins w:id="1126" w:author="Gavin Thomas Koma" w:date="2023-02-12T14:09:00Z"/>
        </w:rPr>
      </w:pPr>
    </w:p>
    <w:p w14:paraId="1691ACF0" w14:textId="6DA42CF4" w:rsidR="000D6292" w:rsidRDefault="000D6292" w:rsidP="000D6292">
      <w:pPr>
        <w:widowControl/>
        <w:overflowPunct/>
        <w:autoSpaceDE/>
        <w:autoSpaceDN/>
        <w:adjustRightInd/>
        <w:spacing w:after="0"/>
        <w:jc w:val="left"/>
        <w:textAlignment w:val="auto"/>
        <w:rPr>
          <w:ins w:id="1127" w:author="Gavin Thomas Koma" w:date="2023-02-12T14:09:00Z"/>
        </w:rPr>
      </w:pPr>
    </w:p>
    <w:p w14:paraId="4E5D8E91" w14:textId="76332950" w:rsidR="000D6292" w:rsidRDefault="000D6292" w:rsidP="000D6292">
      <w:pPr>
        <w:widowControl/>
        <w:overflowPunct/>
        <w:autoSpaceDE/>
        <w:autoSpaceDN/>
        <w:adjustRightInd/>
        <w:spacing w:after="0"/>
        <w:jc w:val="left"/>
        <w:textAlignment w:val="auto"/>
        <w:rPr>
          <w:ins w:id="1128" w:author="Gavin Thomas Koma" w:date="2023-02-12T14:09:00Z"/>
        </w:rPr>
      </w:pPr>
    </w:p>
    <w:p w14:paraId="23C4DDB2" w14:textId="5279C46A" w:rsidR="000D6292" w:rsidRDefault="000D6292" w:rsidP="000D6292">
      <w:pPr>
        <w:widowControl/>
        <w:overflowPunct/>
        <w:autoSpaceDE/>
        <w:autoSpaceDN/>
        <w:adjustRightInd/>
        <w:spacing w:after="0"/>
        <w:jc w:val="left"/>
        <w:textAlignment w:val="auto"/>
        <w:rPr>
          <w:ins w:id="1129" w:author="Gavin Thomas Koma" w:date="2023-02-12T14:09:00Z"/>
        </w:rPr>
      </w:pPr>
    </w:p>
    <w:p w14:paraId="2470ECAD" w14:textId="1B347E58" w:rsidR="000D6292" w:rsidRDefault="000D6292" w:rsidP="000D6292">
      <w:pPr>
        <w:widowControl/>
        <w:overflowPunct/>
        <w:autoSpaceDE/>
        <w:autoSpaceDN/>
        <w:adjustRightInd/>
        <w:spacing w:after="0"/>
        <w:jc w:val="left"/>
        <w:textAlignment w:val="auto"/>
        <w:rPr>
          <w:ins w:id="1130" w:author="Gavin Thomas Koma" w:date="2023-02-12T14:09:00Z"/>
        </w:rPr>
      </w:pPr>
    </w:p>
    <w:p w14:paraId="47DFB31C" w14:textId="6BE71B67" w:rsidR="000D6292" w:rsidRDefault="000D6292" w:rsidP="000D6292">
      <w:pPr>
        <w:widowControl/>
        <w:overflowPunct/>
        <w:autoSpaceDE/>
        <w:autoSpaceDN/>
        <w:adjustRightInd/>
        <w:spacing w:after="0"/>
        <w:jc w:val="left"/>
        <w:textAlignment w:val="auto"/>
        <w:rPr>
          <w:ins w:id="1131" w:author="Gavin Thomas Koma" w:date="2023-02-12T14:09:00Z"/>
        </w:rPr>
      </w:pPr>
    </w:p>
    <w:p w14:paraId="1C131D48" w14:textId="24570523" w:rsidR="000D6292" w:rsidRDefault="000D6292" w:rsidP="000D6292">
      <w:pPr>
        <w:widowControl/>
        <w:overflowPunct/>
        <w:autoSpaceDE/>
        <w:autoSpaceDN/>
        <w:adjustRightInd/>
        <w:spacing w:after="0"/>
        <w:jc w:val="left"/>
        <w:textAlignment w:val="auto"/>
        <w:rPr>
          <w:ins w:id="1132" w:author="Gavin Thomas Koma" w:date="2023-02-12T14:09:00Z"/>
        </w:rPr>
      </w:pPr>
    </w:p>
    <w:p w14:paraId="396CC91C" w14:textId="1D6C1642" w:rsidR="000D6292" w:rsidRDefault="000D6292" w:rsidP="000D6292">
      <w:pPr>
        <w:widowControl/>
        <w:overflowPunct/>
        <w:autoSpaceDE/>
        <w:autoSpaceDN/>
        <w:adjustRightInd/>
        <w:spacing w:after="0"/>
        <w:jc w:val="left"/>
        <w:textAlignment w:val="auto"/>
        <w:rPr>
          <w:ins w:id="1133" w:author="Gavin Thomas Koma" w:date="2023-02-12T14:09:00Z"/>
        </w:rPr>
      </w:pPr>
    </w:p>
    <w:p w14:paraId="569EA8B5" w14:textId="1FBB1394" w:rsidR="000D6292" w:rsidRDefault="000D6292" w:rsidP="000D6292">
      <w:pPr>
        <w:widowControl/>
        <w:overflowPunct/>
        <w:autoSpaceDE/>
        <w:autoSpaceDN/>
        <w:adjustRightInd/>
        <w:spacing w:after="0"/>
        <w:jc w:val="left"/>
        <w:textAlignment w:val="auto"/>
        <w:rPr>
          <w:ins w:id="1134" w:author="Gavin Thomas Koma" w:date="2023-02-12T14:09:00Z"/>
        </w:rPr>
      </w:pPr>
    </w:p>
    <w:p w14:paraId="66EAD6DA" w14:textId="0F649037" w:rsidR="000D6292" w:rsidRDefault="000D6292" w:rsidP="000D6292">
      <w:pPr>
        <w:widowControl/>
        <w:overflowPunct/>
        <w:autoSpaceDE/>
        <w:autoSpaceDN/>
        <w:adjustRightInd/>
        <w:spacing w:after="0"/>
        <w:jc w:val="left"/>
        <w:textAlignment w:val="auto"/>
        <w:rPr>
          <w:ins w:id="1135" w:author="Gavin Thomas Koma" w:date="2023-02-12T14:09:00Z"/>
        </w:rPr>
      </w:pPr>
    </w:p>
    <w:p w14:paraId="15E6343C" w14:textId="0C9AD654" w:rsidR="000D6292" w:rsidRDefault="00AD0793" w:rsidP="000D6292">
      <w:pPr>
        <w:widowControl/>
        <w:overflowPunct/>
        <w:autoSpaceDE/>
        <w:autoSpaceDN/>
        <w:adjustRightInd/>
        <w:spacing w:after="0"/>
        <w:jc w:val="left"/>
        <w:textAlignment w:val="auto"/>
        <w:rPr>
          <w:ins w:id="1136" w:author="Gavin Thomas Koma" w:date="2023-02-12T14:09:00Z"/>
        </w:rPr>
      </w:pPr>
      <w:ins w:id="1137" w:author="Gavin Thomas Koma" w:date="2023-02-12T14:26:00Z">
        <w:r>
          <w:rPr>
            <w:noProof/>
          </w:rPr>
          <w:drawing>
            <wp:anchor distT="0" distB="0" distL="114300" distR="114300" simplePos="0" relativeHeight="251681792" behindDoc="1" locked="0" layoutInCell="1" allowOverlap="1" wp14:anchorId="70A2750D" wp14:editId="2B59AAD2">
              <wp:simplePos x="0" y="0"/>
              <wp:positionH relativeFrom="column">
                <wp:posOffset>1165437</wp:posOffset>
              </wp:positionH>
              <wp:positionV relativeFrom="paragraph">
                <wp:posOffset>136737</wp:posOffset>
              </wp:positionV>
              <wp:extent cx="3566160" cy="2734310"/>
              <wp:effectExtent l="0" t="0" r="2540" b="0"/>
              <wp:wrapTight wrapText="bothSides">
                <wp:wrapPolygon edited="0">
                  <wp:start x="0" y="0"/>
                  <wp:lineTo x="0" y="21470"/>
                  <wp:lineTo x="21538" y="21470"/>
                  <wp:lineTo x="21538" y="0"/>
                  <wp:lineTo x="0" y="0"/>
                </wp:wrapPolygon>
              </wp:wrapTight>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36"/>
                      <a:stretch>
                        <a:fillRect/>
                      </a:stretch>
                    </pic:blipFill>
                    <pic:spPr>
                      <a:xfrm>
                        <a:off x="0" y="0"/>
                        <a:ext cx="3566160" cy="2734310"/>
                      </a:xfrm>
                      <a:prstGeom prst="rect">
                        <a:avLst/>
                      </a:prstGeom>
                    </pic:spPr>
                  </pic:pic>
                </a:graphicData>
              </a:graphic>
              <wp14:sizeRelH relativeFrom="page">
                <wp14:pctWidth>0</wp14:pctWidth>
              </wp14:sizeRelH>
              <wp14:sizeRelV relativeFrom="page">
                <wp14:pctHeight>0</wp14:pctHeight>
              </wp14:sizeRelV>
            </wp:anchor>
          </w:drawing>
        </w:r>
      </w:ins>
    </w:p>
    <w:p w14:paraId="1FD6C845" w14:textId="466ADC86" w:rsidR="000D6292" w:rsidRDefault="000D6292" w:rsidP="000D6292">
      <w:pPr>
        <w:widowControl/>
        <w:overflowPunct/>
        <w:autoSpaceDE/>
        <w:autoSpaceDN/>
        <w:adjustRightInd/>
        <w:spacing w:after="0"/>
        <w:jc w:val="left"/>
        <w:textAlignment w:val="auto"/>
        <w:rPr>
          <w:ins w:id="1138" w:author="Gavin Thomas Koma" w:date="2023-02-12T14:09:00Z"/>
        </w:rPr>
      </w:pPr>
    </w:p>
    <w:p w14:paraId="2C77546C" w14:textId="6389C821" w:rsidR="000D6292" w:rsidRDefault="000D6292" w:rsidP="000D6292">
      <w:pPr>
        <w:widowControl/>
        <w:overflowPunct/>
        <w:autoSpaceDE/>
        <w:autoSpaceDN/>
        <w:adjustRightInd/>
        <w:spacing w:after="0"/>
        <w:jc w:val="left"/>
        <w:textAlignment w:val="auto"/>
        <w:rPr>
          <w:ins w:id="1139" w:author="Gavin Thomas Koma" w:date="2023-02-12T14:09:00Z"/>
        </w:rPr>
      </w:pPr>
    </w:p>
    <w:p w14:paraId="6EF80DFE" w14:textId="1D891886" w:rsidR="000D6292" w:rsidRDefault="000D6292" w:rsidP="000D6292">
      <w:pPr>
        <w:widowControl/>
        <w:overflowPunct/>
        <w:autoSpaceDE/>
        <w:autoSpaceDN/>
        <w:adjustRightInd/>
        <w:spacing w:after="0"/>
        <w:jc w:val="left"/>
        <w:textAlignment w:val="auto"/>
        <w:rPr>
          <w:ins w:id="1140" w:author="Gavin Thomas Koma" w:date="2023-02-12T14:09:00Z"/>
        </w:rPr>
      </w:pPr>
    </w:p>
    <w:p w14:paraId="01F4D249" w14:textId="73776179" w:rsidR="000D6292" w:rsidRDefault="000D6292" w:rsidP="000D6292">
      <w:pPr>
        <w:widowControl/>
        <w:overflowPunct/>
        <w:autoSpaceDE/>
        <w:autoSpaceDN/>
        <w:adjustRightInd/>
        <w:spacing w:after="0"/>
        <w:jc w:val="left"/>
        <w:textAlignment w:val="auto"/>
        <w:rPr>
          <w:ins w:id="1141" w:author="Gavin Thomas Koma" w:date="2023-02-12T14:09:00Z"/>
        </w:rPr>
      </w:pPr>
    </w:p>
    <w:p w14:paraId="6991D494" w14:textId="248C1068" w:rsidR="000D6292" w:rsidRDefault="000D6292" w:rsidP="000D6292">
      <w:pPr>
        <w:widowControl/>
        <w:overflowPunct/>
        <w:autoSpaceDE/>
        <w:autoSpaceDN/>
        <w:adjustRightInd/>
        <w:spacing w:after="0"/>
        <w:jc w:val="left"/>
        <w:textAlignment w:val="auto"/>
        <w:rPr>
          <w:ins w:id="1142" w:author="Gavin Thomas Koma" w:date="2023-02-12T14:09:00Z"/>
        </w:rPr>
      </w:pPr>
    </w:p>
    <w:p w14:paraId="6654E3AA" w14:textId="0AF44724" w:rsidR="000D6292" w:rsidRDefault="000D6292" w:rsidP="000D6292">
      <w:pPr>
        <w:widowControl/>
        <w:overflowPunct/>
        <w:autoSpaceDE/>
        <w:autoSpaceDN/>
        <w:adjustRightInd/>
        <w:spacing w:after="0"/>
        <w:jc w:val="left"/>
        <w:textAlignment w:val="auto"/>
        <w:rPr>
          <w:ins w:id="1143" w:author="Gavin Thomas Koma" w:date="2023-02-12T14:09:00Z"/>
        </w:rPr>
      </w:pPr>
    </w:p>
    <w:p w14:paraId="0B87CB46" w14:textId="2A2484C2" w:rsidR="000D6292" w:rsidRDefault="000D6292" w:rsidP="000D6292">
      <w:pPr>
        <w:widowControl/>
        <w:overflowPunct/>
        <w:autoSpaceDE/>
        <w:autoSpaceDN/>
        <w:adjustRightInd/>
        <w:spacing w:after="0"/>
        <w:jc w:val="left"/>
        <w:textAlignment w:val="auto"/>
        <w:rPr>
          <w:ins w:id="1144" w:author="Gavin Thomas Koma" w:date="2023-02-12T14:09:00Z"/>
        </w:rPr>
      </w:pPr>
    </w:p>
    <w:p w14:paraId="25A6FB10" w14:textId="6B930F8F" w:rsidR="000D6292" w:rsidRDefault="000D6292" w:rsidP="000D6292">
      <w:pPr>
        <w:widowControl/>
        <w:overflowPunct/>
        <w:autoSpaceDE/>
        <w:autoSpaceDN/>
        <w:adjustRightInd/>
        <w:spacing w:after="0"/>
        <w:jc w:val="left"/>
        <w:textAlignment w:val="auto"/>
        <w:rPr>
          <w:ins w:id="1145" w:author="Gavin Thomas Koma" w:date="2023-02-12T14:09:00Z"/>
        </w:rPr>
      </w:pPr>
    </w:p>
    <w:p w14:paraId="49E20E7C" w14:textId="4462FEB8" w:rsidR="000D6292" w:rsidRDefault="000D6292" w:rsidP="000D6292">
      <w:pPr>
        <w:widowControl/>
        <w:overflowPunct/>
        <w:autoSpaceDE/>
        <w:autoSpaceDN/>
        <w:adjustRightInd/>
        <w:spacing w:after="0"/>
        <w:jc w:val="left"/>
        <w:textAlignment w:val="auto"/>
        <w:rPr>
          <w:ins w:id="1146" w:author="Gavin Thomas Koma" w:date="2023-02-12T14:09:00Z"/>
        </w:rPr>
      </w:pPr>
    </w:p>
    <w:p w14:paraId="7A4D7849" w14:textId="4B54C681" w:rsidR="000D6292" w:rsidRDefault="000D6292" w:rsidP="000D6292">
      <w:pPr>
        <w:widowControl/>
        <w:overflowPunct/>
        <w:autoSpaceDE/>
        <w:autoSpaceDN/>
        <w:adjustRightInd/>
        <w:spacing w:after="0"/>
        <w:jc w:val="left"/>
        <w:textAlignment w:val="auto"/>
        <w:rPr>
          <w:ins w:id="1147" w:author="Gavin Thomas Koma" w:date="2023-02-12T14:09:00Z"/>
        </w:rPr>
      </w:pPr>
    </w:p>
    <w:p w14:paraId="41D7767A" w14:textId="5F81656A" w:rsidR="000D6292" w:rsidRDefault="000D6292" w:rsidP="000D6292">
      <w:pPr>
        <w:widowControl/>
        <w:overflowPunct/>
        <w:autoSpaceDE/>
        <w:autoSpaceDN/>
        <w:adjustRightInd/>
        <w:spacing w:after="0"/>
        <w:jc w:val="left"/>
        <w:textAlignment w:val="auto"/>
        <w:rPr>
          <w:ins w:id="1148" w:author="Gavin Thomas Koma" w:date="2023-02-12T14:09:00Z"/>
        </w:rPr>
      </w:pPr>
    </w:p>
    <w:p w14:paraId="62D79524" w14:textId="327D4FB0" w:rsidR="000D6292" w:rsidRDefault="000D6292" w:rsidP="000D6292">
      <w:pPr>
        <w:widowControl/>
        <w:overflowPunct/>
        <w:autoSpaceDE/>
        <w:autoSpaceDN/>
        <w:adjustRightInd/>
        <w:spacing w:after="0"/>
        <w:jc w:val="left"/>
        <w:textAlignment w:val="auto"/>
        <w:rPr>
          <w:ins w:id="1149" w:author="Gavin Thomas Koma" w:date="2023-02-12T14:09:00Z"/>
        </w:rPr>
      </w:pPr>
    </w:p>
    <w:p w14:paraId="19ECCDA3" w14:textId="177255CE" w:rsidR="000D6292" w:rsidRDefault="000D6292" w:rsidP="000D6292">
      <w:pPr>
        <w:widowControl/>
        <w:overflowPunct/>
        <w:autoSpaceDE/>
        <w:autoSpaceDN/>
        <w:adjustRightInd/>
        <w:spacing w:after="0"/>
        <w:jc w:val="left"/>
        <w:textAlignment w:val="auto"/>
        <w:rPr>
          <w:ins w:id="1150" w:author="Gavin Thomas Koma" w:date="2023-02-12T14:09:00Z"/>
        </w:rPr>
      </w:pPr>
    </w:p>
    <w:p w14:paraId="1DE3135E" w14:textId="3CF80B1B" w:rsidR="000D6292" w:rsidRDefault="000D6292" w:rsidP="000D6292">
      <w:pPr>
        <w:widowControl/>
        <w:overflowPunct/>
        <w:autoSpaceDE/>
        <w:autoSpaceDN/>
        <w:adjustRightInd/>
        <w:spacing w:after="0"/>
        <w:jc w:val="left"/>
        <w:textAlignment w:val="auto"/>
        <w:rPr>
          <w:ins w:id="1151" w:author="Gavin Thomas Koma" w:date="2023-02-12T14:09:00Z"/>
        </w:rPr>
      </w:pPr>
    </w:p>
    <w:p w14:paraId="3B288C35" w14:textId="53547790" w:rsidR="000D6292" w:rsidRDefault="000D6292" w:rsidP="000D6292">
      <w:pPr>
        <w:widowControl/>
        <w:overflowPunct/>
        <w:autoSpaceDE/>
        <w:autoSpaceDN/>
        <w:adjustRightInd/>
        <w:spacing w:after="0"/>
        <w:jc w:val="left"/>
        <w:textAlignment w:val="auto"/>
        <w:rPr>
          <w:ins w:id="1152" w:author="Gavin Thomas Koma" w:date="2023-02-12T14:09:00Z"/>
        </w:rPr>
      </w:pPr>
    </w:p>
    <w:p w14:paraId="5AD2F958" w14:textId="405717C8" w:rsidR="000D6292" w:rsidRDefault="000D6292" w:rsidP="000D6292">
      <w:pPr>
        <w:widowControl/>
        <w:overflowPunct/>
        <w:autoSpaceDE/>
        <w:autoSpaceDN/>
        <w:adjustRightInd/>
        <w:spacing w:after="0"/>
        <w:jc w:val="left"/>
        <w:textAlignment w:val="auto"/>
        <w:rPr>
          <w:ins w:id="1153" w:author="Gavin Thomas Koma" w:date="2023-02-12T14:09:00Z"/>
        </w:rPr>
      </w:pPr>
    </w:p>
    <w:p w14:paraId="289726B4" w14:textId="19DF0D1D" w:rsidR="000D6292" w:rsidRDefault="000D6292" w:rsidP="000D6292">
      <w:pPr>
        <w:widowControl/>
        <w:overflowPunct/>
        <w:autoSpaceDE/>
        <w:autoSpaceDN/>
        <w:adjustRightInd/>
        <w:spacing w:after="0"/>
        <w:jc w:val="left"/>
        <w:textAlignment w:val="auto"/>
        <w:rPr>
          <w:ins w:id="1154" w:author="Gavin Thomas Koma" w:date="2023-02-12T14:09:00Z"/>
        </w:rPr>
      </w:pPr>
    </w:p>
    <w:p w14:paraId="2CBA9E3C" w14:textId="32661B2A" w:rsidR="000D6292" w:rsidRDefault="00AD0793" w:rsidP="000D6292">
      <w:pPr>
        <w:widowControl/>
        <w:overflowPunct/>
        <w:autoSpaceDE/>
        <w:autoSpaceDN/>
        <w:adjustRightInd/>
        <w:spacing w:after="0"/>
        <w:jc w:val="left"/>
        <w:textAlignment w:val="auto"/>
        <w:rPr>
          <w:ins w:id="1155" w:author="Gavin Thomas Koma" w:date="2023-02-12T14:09:00Z"/>
        </w:rPr>
      </w:pPr>
      <w:ins w:id="1156" w:author="Gavin Thomas Koma" w:date="2023-02-12T14:27:00Z">
        <w:r>
          <w:rPr>
            <w:noProof/>
          </w:rPr>
          <w:drawing>
            <wp:anchor distT="0" distB="0" distL="114300" distR="114300" simplePos="0" relativeHeight="251682816" behindDoc="1" locked="0" layoutInCell="1" allowOverlap="1" wp14:anchorId="5F7143CD" wp14:editId="1DC086DB">
              <wp:simplePos x="0" y="0"/>
              <wp:positionH relativeFrom="column">
                <wp:posOffset>3047788</wp:posOffset>
              </wp:positionH>
              <wp:positionV relativeFrom="paragraph">
                <wp:posOffset>31538</wp:posOffset>
              </wp:positionV>
              <wp:extent cx="3403600" cy="2733789"/>
              <wp:effectExtent l="0" t="0" r="0" b="0"/>
              <wp:wrapTight wrapText="bothSides">
                <wp:wrapPolygon edited="0">
                  <wp:start x="0" y="0"/>
                  <wp:lineTo x="0" y="21475"/>
                  <wp:lineTo x="21519" y="21475"/>
                  <wp:lineTo x="21519" y="0"/>
                  <wp:lineTo x="0" y="0"/>
                </wp:wrapPolygon>
              </wp:wrapTight>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7"/>
                      <a:stretch>
                        <a:fillRect/>
                      </a:stretch>
                    </pic:blipFill>
                    <pic:spPr>
                      <a:xfrm>
                        <a:off x="0" y="0"/>
                        <a:ext cx="3403600" cy="2733789"/>
                      </a:xfrm>
                      <a:prstGeom prst="rect">
                        <a:avLst/>
                      </a:prstGeom>
                    </pic:spPr>
                  </pic:pic>
                </a:graphicData>
              </a:graphic>
              <wp14:sizeRelH relativeFrom="page">
                <wp14:pctWidth>0</wp14:pctWidth>
              </wp14:sizeRelH>
              <wp14:sizeRelV relativeFrom="page">
                <wp14:pctHeight>0</wp14:pctHeight>
              </wp14:sizeRelV>
            </wp:anchor>
          </w:drawing>
        </w:r>
      </w:ins>
    </w:p>
    <w:p w14:paraId="74EB81C0" w14:textId="56B7EEE1" w:rsidR="000D6292" w:rsidRDefault="000D6292" w:rsidP="000D6292">
      <w:pPr>
        <w:widowControl/>
        <w:overflowPunct/>
        <w:autoSpaceDE/>
        <w:autoSpaceDN/>
        <w:adjustRightInd/>
        <w:spacing w:after="0"/>
        <w:jc w:val="left"/>
        <w:textAlignment w:val="auto"/>
        <w:rPr>
          <w:ins w:id="1157" w:author="Gavin Thomas Koma" w:date="2023-02-12T14:09:00Z"/>
        </w:rPr>
      </w:pPr>
    </w:p>
    <w:p w14:paraId="13B91F4F" w14:textId="34D7AC74" w:rsidR="000D6292" w:rsidRDefault="000D6292" w:rsidP="000D6292">
      <w:pPr>
        <w:widowControl/>
        <w:overflowPunct/>
        <w:autoSpaceDE/>
        <w:autoSpaceDN/>
        <w:adjustRightInd/>
        <w:spacing w:after="0"/>
        <w:jc w:val="left"/>
        <w:textAlignment w:val="auto"/>
        <w:rPr>
          <w:ins w:id="1158" w:author="Gavin Thomas Koma" w:date="2023-02-12T14:09:00Z"/>
        </w:rPr>
      </w:pPr>
    </w:p>
    <w:p w14:paraId="61B5DD82" w14:textId="6A6AADFC" w:rsidR="000D6292" w:rsidRDefault="000D6292" w:rsidP="000D6292">
      <w:pPr>
        <w:widowControl/>
        <w:overflowPunct/>
        <w:autoSpaceDE/>
        <w:autoSpaceDN/>
        <w:adjustRightInd/>
        <w:spacing w:after="0"/>
        <w:jc w:val="left"/>
        <w:textAlignment w:val="auto"/>
        <w:rPr>
          <w:ins w:id="1159" w:author="Gavin Thomas Koma" w:date="2023-02-12T14:09:00Z"/>
        </w:rPr>
      </w:pPr>
    </w:p>
    <w:p w14:paraId="23D54787" w14:textId="4825CB47" w:rsidR="000D6292" w:rsidRDefault="000D6292" w:rsidP="000D6292">
      <w:pPr>
        <w:widowControl/>
        <w:overflowPunct/>
        <w:autoSpaceDE/>
        <w:autoSpaceDN/>
        <w:adjustRightInd/>
        <w:spacing w:after="0"/>
        <w:jc w:val="left"/>
        <w:textAlignment w:val="auto"/>
        <w:rPr>
          <w:ins w:id="1160" w:author="Gavin Thomas Koma" w:date="2023-02-12T14:09:00Z"/>
        </w:rPr>
      </w:pPr>
    </w:p>
    <w:p w14:paraId="6CF43656" w14:textId="6FD56F62" w:rsidR="000D6292" w:rsidRDefault="000D6292" w:rsidP="000D6292">
      <w:pPr>
        <w:widowControl/>
        <w:overflowPunct/>
        <w:autoSpaceDE/>
        <w:autoSpaceDN/>
        <w:adjustRightInd/>
        <w:spacing w:after="0"/>
        <w:jc w:val="left"/>
        <w:textAlignment w:val="auto"/>
        <w:rPr>
          <w:ins w:id="1161" w:author="Gavin Thomas Koma" w:date="2023-02-12T14:09:00Z"/>
        </w:rPr>
      </w:pPr>
    </w:p>
    <w:p w14:paraId="6A1F0367" w14:textId="42D2698C" w:rsidR="000D6292" w:rsidRDefault="000D6292" w:rsidP="000D6292">
      <w:pPr>
        <w:widowControl/>
        <w:overflowPunct/>
        <w:autoSpaceDE/>
        <w:autoSpaceDN/>
        <w:adjustRightInd/>
        <w:spacing w:after="0"/>
        <w:jc w:val="left"/>
        <w:textAlignment w:val="auto"/>
        <w:rPr>
          <w:ins w:id="1162" w:author="Gavin Thomas Koma" w:date="2023-02-12T14:09:00Z"/>
        </w:rPr>
      </w:pPr>
    </w:p>
    <w:p w14:paraId="1D28059D" w14:textId="7DEAC3CA" w:rsidR="000D6292" w:rsidRDefault="000D6292">
      <w:pPr>
        <w:widowControl/>
        <w:overflowPunct/>
        <w:autoSpaceDE/>
        <w:autoSpaceDN/>
        <w:adjustRightInd/>
        <w:spacing w:after="0"/>
        <w:jc w:val="left"/>
        <w:textAlignment w:val="auto"/>
        <w:rPr>
          <w:ins w:id="1163" w:author="Gavin Thomas Koma" w:date="2023-02-12T14:09:00Z"/>
        </w:rPr>
      </w:pPr>
      <w:ins w:id="1164" w:author="Gavin Thomas Koma" w:date="2023-02-12T14:09:00Z">
        <w:r>
          <w:br w:type="page"/>
        </w:r>
      </w:ins>
    </w:p>
    <w:p w14:paraId="5454202C" w14:textId="4DB7C961" w:rsidR="000D6292" w:rsidRDefault="000D6292" w:rsidP="000D6292">
      <w:pPr>
        <w:pStyle w:val="Heading1"/>
        <w:rPr>
          <w:ins w:id="1165" w:author="Gavin Thomas Koma" w:date="2023-02-12T14:08:00Z"/>
        </w:rPr>
        <w:pPrChange w:id="1166" w:author="Gavin Thomas Koma" w:date="2023-02-12T14:10:00Z">
          <w:pPr>
            <w:widowControl/>
            <w:overflowPunct/>
            <w:autoSpaceDE/>
            <w:autoSpaceDN/>
            <w:adjustRightInd/>
            <w:spacing w:after="0"/>
            <w:jc w:val="left"/>
            <w:textAlignment w:val="auto"/>
          </w:pPr>
        </w:pPrChange>
      </w:pPr>
      <w:ins w:id="1167" w:author="Gavin Thomas Koma" w:date="2023-02-12T14:10:00Z">
        <w:r>
          <w:lastRenderedPageBreak/>
          <w:t>Conclusion</w:t>
        </w:r>
      </w:ins>
    </w:p>
    <w:p w14:paraId="176C931F" w14:textId="5FF0EC46" w:rsidR="000D6292" w:rsidRDefault="000D6292" w:rsidP="000D6292">
      <w:pPr>
        <w:widowControl/>
        <w:overflowPunct/>
        <w:autoSpaceDE/>
        <w:autoSpaceDN/>
        <w:adjustRightInd/>
        <w:spacing w:after="0"/>
        <w:jc w:val="left"/>
        <w:textAlignment w:val="auto"/>
        <w:rPr>
          <w:ins w:id="1168" w:author="Gavin Thomas Koma" w:date="2023-02-12T14:29:00Z"/>
        </w:rPr>
      </w:pPr>
      <w:ins w:id="1169" w:author="Gavin Thomas Koma" w:date="2023-02-12T14:14:00Z">
        <w:r>
          <w:t>Unfortunately</w:t>
        </w:r>
      </w:ins>
      <w:ins w:id="1170" w:author="Gavin Thomas Koma" w:date="2023-02-12T14:13:00Z">
        <w:r>
          <w:t>, I was only able to output the decision boundary</w:t>
        </w:r>
      </w:ins>
      <w:ins w:id="1171" w:author="Gavin Thomas Koma" w:date="2023-02-12T14:14:00Z">
        <w:r>
          <w:t xml:space="preserve"> for the class-independent principal component analysis. </w:t>
        </w:r>
      </w:ins>
      <w:ins w:id="1172" w:author="Gavin Thomas Koma" w:date="2023-02-12T14:27:00Z">
        <w:r w:rsidR="00AD0793">
          <w:t xml:space="preserve">After many hours of trying and scouring different forums, I couldn’t not figure out how to plot the decision boundaries for </w:t>
        </w:r>
      </w:ins>
      <w:ins w:id="1173" w:author="Gavin Thomas Koma" w:date="2023-02-12T14:28:00Z">
        <w:r w:rsidR="00AD0793">
          <w:t xml:space="preserve">QDA nor </w:t>
        </w:r>
        <w:proofErr w:type="gramStart"/>
        <w:r w:rsidR="00AD0793">
          <w:t>LDA</w:t>
        </w:r>
        <w:proofErr w:type="gramEnd"/>
        <w:r w:rsidR="00AD0793">
          <w:t xml:space="preserve"> but I was able to obtain their accuracy scores and included them in the table found on Page 5.</w:t>
        </w:r>
      </w:ins>
    </w:p>
    <w:p w14:paraId="38A51D3C" w14:textId="6BEFFF15" w:rsidR="00AD0793" w:rsidRDefault="00AD0793" w:rsidP="000D6292">
      <w:pPr>
        <w:widowControl/>
        <w:overflowPunct/>
        <w:autoSpaceDE/>
        <w:autoSpaceDN/>
        <w:adjustRightInd/>
        <w:spacing w:after="0"/>
        <w:jc w:val="left"/>
        <w:textAlignment w:val="auto"/>
        <w:rPr>
          <w:ins w:id="1174" w:author="Gavin Thomas Koma" w:date="2023-02-12T14:29:00Z"/>
        </w:rPr>
      </w:pPr>
    </w:p>
    <w:p w14:paraId="7119C35C" w14:textId="530C5471" w:rsidR="00AD0793" w:rsidRDefault="00AD0793" w:rsidP="000D6292">
      <w:pPr>
        <w:widowControl/>
        <w:overflowPunct/>
        <w:autoSpaceDE/>
        <w:autoSpaceDN/>
        <w:adjustRightInd/>
        <w:spacing w:after="0"/>
        <w:jc w:val="left"/>
        <w:textAlignment w:val="auto"/>
        <w:rPr>
          <w:ins w:id="1175" w:author="Gavin Thomas Koma" w:date="2023-02-12T14:33:00Z"/>
        </w:rPr>
      </w:pPr>
      <w:ins w:id="1176" w:author="Gavin Thomas Koma" w:date="2023-02-12T14:29:00Z">
        <w:r>
          <w:t>The pooling of /train and /dev datasets occasionally helped with an increased accuracy score</w:t>
        </w:r>
      </w:ins>
      <w:ins w:id="1177" w:author="Gavin Thomas Koma" w:date="2023-02-12T14:30:00Z">
        <w:r>
          <w:t xml:space="preserve"> but also in other cases slightly hindered the accuracy score. When looking at the outputted results, we see that pooling the data for QDA with dataset 9, the accuracy score decreased from 97</w:t>
        </w:r>
      </w:ins>
      <w:ins w:id="1178" w:author="Gavin Thomas Koma" w:date="2023-02-12T14:31:00Z">
        <w:r>
          <w:t xml:space="preserve">.13% (unpooled) to 91.82% (pooled). We also see that for dataset 10, the accuracy score </w:t>
        </w:r>
        <w:r>
          <w:rPr>
            <w:i/>
            <w:iCs/>
          </w:rPr>
          <w:t>increased</w:t>
        </w:r>
        <w:r>
          <w:t xml:space="preserve"> from 52.24% (u</w:t>
        </w:r>
      </w:ins>
      <w:ins w:id="1179" w:author="Gavin Thomas Koma" w:date="2023-02-12T14:32:00Z">
        <w:r>
          <w:t xml:space="preserve">npooled) </w:t>
        </w:r>
      </w:ins>
      <w:ins w:id="1180" w:author="Gavin Thomas Koma" w:date="2023-02-12T14:31:00Z">
        <w:r>
          <w:t>to 82.47%</w:t>
        </w:r>
      </w:ins>
      <w:ins w:id="1181" w:author="Gavin Thomas Koma" w:date="2023-02-12T14:32:00Z">
        <w:r>
          <w:t xml:space="preserve"> (pooled) when performing a QDA. The general rule of thumb is that the more data for training, the better. However, it may be possible that if the data that is being pooled together varies too much, then the accuracy score will be affected poorly and </w:t>
        </w:r>
        <w:r>
          <w:rPr>
            <w:i/>
            <w:iCs/>
          </w:rPr>
          <w:t>vice versa</w:t>
        </w:r>
        <w:r>
          <w:t xml:space="preserve">. </w:t>
        </w:r>
      </w:ins>
    </w:p>
    <w:p w14:paraId="1B105BE1" w14:textId="57C99FB6" w:rsidR="00AD0793" w:rsidRDefault="00AD0793" w:rsidP="000D6292">
      <w:pPr>
        <w:widowControl/>
        <w:overflowPunct/>
        <w:autoSpaceDE/>
        <w:autoSpaceDN/>
        <w:adjustRightInd/>
        <w:spacing w:after="0"/>
        <w:jc w:val="left"/>
        <w:textAlignment w:val="auto"/>
        <w:rPr>
          <w:ins w:id="1182" w:author="Gavin Thomas Koma" w:date="2023-02-12T14:33:00Z"/>
        </w:rPr>
      </w:pPr>
    </w:p>
    <w:p w14:paraId="3646DC31" w14:textId="31D9F5A1" w:rsidR="00AD0793" w:rsidRDefault="00AD0793" w:rsidP="000D6292">
      <w:pPr>
        <w:widowControl/>
        <w:overflowPunct/>
        <w:autoSpaceDE/>
        <w:autoSpaceDN/>
        <w:adjustRightInd/>
        <w:spacing w:after="0"/>
        <w:jc w:val="left"/>
        <w:textAlignment w:val="auto"/>
        <w:rPr>
          <w:ins w:id="1183" w:author="Gavin Thomas Koma" w:date="2023-02-12T14:34:00Z"/>
        </w:rPr>
      </w:pPr>
      <w:ins w:id="1184" w:author="Gavin Thomas Koma" w:date="2023-02-12T14:33:00Z">
        <w:r>
          <w:t>The assumpt</w:t>
        </w:r>
      </w:ins>
      <w:ins w:id="1185" w:author="Gavin Thomas Koma" w:date="2023-02-12T14:34:00Z">
        <w:r>
          <w:t>ions of the varying algorithms implemented are as follows:</w:t>
        </w:r>
      </w:ins>
    </w:p>
    <w:p w14:paraId="11B0FFD3" w14:textId="52E91052" w:rsidR="00AD0793" w:rsidRDefault="00AD0793" w:rsidP="00176E57">
      <w:pPr>
        <w:widowControl/>
        <w:overflowPunct/>
        <w:autoSpaceDE/>
        <w:autoSpaceDN/>
        <w:adjustRightInd/>
        <w:spacing w:after="0"/>
        <w:jc w:val="left"/>
        <w:textAlignment w:val="auto"/>
        <w:rPr>
          <w:ins w:id="1186" w:author="Gavin Thomas Koma" w:date="2023-02-12T14:34:00Z"/>
        </w:rPr>
      </w:pPr>
    </w:p>
    <w:p w14:paraId="5224034A" w14:textId="616CC802" w:rsidR="00AD0793" w:rsidRDefault="00AD0793" w:rsidP="00176E57">
      <w:pPr>
        <w:widowControl/>
        <w:overflowPunct/>
        <w:autoSpaceDE/>
        <w:autoSpaceDN/>
        <w:adjustRightInd/>
        <w:spacing w:after="0"/>
        <w:jc w:val="left"/>
        <w:textAlignment w:val="auto"/>
        <w:rPr>
          <w:ins w:id="1187" w:author="Gavin Thomas Koma" w:date="2023-02-12T14:34:00Z"/>
        </w:rPr>
      </w:pPr>
      <w:ins w:id="1188" w:author="Gavin Thomas Koma" w:date="2023-02-12T14:34:00Z">
        <w:r>
          <w:t>Class-Independent PCA</w:t>
        </w:r>
      </w:ins>
    </w:p>
    <w:p w14:paraId="2541D34A" w14:textId="288A63DA" w:rsidR="00AD0793" w:rsidRDefault="00AD0793" w:rsidP="00176E57">
      <w:pPr>
        <w:pStyle w:val="ListParagraph"/>
        <w:numPr>
          <w:ilvl w:val="0"/>
          <w:numId w:val="31"/>
        </w:numPr>
        <w:jc w:val="left"/>
        <w:rPr>
          <w:ins w:id="1189" w:author="Gavin Thomas Koma" w:date="2023-02-12T14:34:00Z"/>
        </w:rPr>
      </w:pPr>
      <w:ins w:id="1190" w:author="Gavin Thomas Koma" w:date="2023-02-12T14:34:00Z">
        <w:r>
          <w:t>No unique variance</w:t>
        </w:r>
      </w:ins>
    </w:p>
    <w:p w14:paraId="60257D4E" w14:textId="4920BBFC" w:rsidR="00AD0793" w:rsidRDefault="00AD0793" w:rsidP="00176E57">
      <w:pPr>
        <w:pStyle w:val="ListParagraph"/>
        <w:numPr>
          <w:ilvl w:val="0"/>
          <w:numId w:val="31"/>
        </w:numPr>
        <w:jc w:val="left"/>
        <w:rPr>
          <w:ins w:id="1191" w:author="Gavin Thomas Koma" w:date="2023-02-12T14:34:00Z"/>
        </w:rPr>
      </w:pPr>
      <w:ins w:id="1192" w:author="Gavin Thomas Koma" w:date="2023-02-12T14:34:00Z">
        <w:r>
          <w:t>Total variance is equal to common variance</w:t>
        </w:r>
      </w:ins>
    </w:p>
    <w:p w14:paraId="07D87F81" w14:textId="76422D59" w:rsidR="00AD0793" w:rsidRDefault="00AD0793" w:rsidP="00176E57">
      <w:pPr>
        <w:jc w:val="left"/>
        <w:rPr>
          <w:ins w:id="1193" w:author="Gavin Thomas Koma" w:date="2023-02-12T14:34:00Z"/>
        </w:rPr>
      </w:pPr>
    </w:p>
    <w:p w14:paraId="15ADB7E9" w14:textId="57F00640" w:rsidR="00AD0793" w:rsidRDefault="00AD0793" w:rsidP="00176E57">
      <w:pPr>
        <w:widowControl/>
        <w:overflowPunct/>
        <w:autoSpaceDE/>
        <w:autoSpaceDN/>
        <w:adjustRightInd/>
        <w:spacing w:after="0"/>
        <w:jc w:val="left"/>
        <w:textAlignment w:val="auto"/>
        <w:rPr>
          <w:ins w:id="1194" w:author="Gavin Thomas Koma" w:date="2023-02-12T14:35:00Z"/>
        </w:rPr>
      </w:pPr>
      <w:ins w:id="1195" w:author="Gavin Thomas Koma" w:date="2023-02-12T14:35:00Z">
        <w:r>
          <w:t>Quadratic Discriminant Analysis</w:t>
        </w:r>
      </w:ins>
    </w:p>
    <w:p w14:paraId="3FBBCD09" w14:textId="77777777" w:rsidR="00176E57" w:rsidRDefault="00176E57" w:rsidP="00176E57">
      <w:pPr>
        <w:pStyle w:val="ListParagraph"/>
        <w:numPr>
          <w:ilvl w:val="0"/>
          <w:numId w:val="33"/>
        </w:numPr>
        <w:jc w:val="left"/>
        <w:rPr>
          <w:ins w:id="1196" w:author="Gavin Thomas Koma" w:date="2023-02-12T14:35:00Z"/>
        </w:rPr>
      </w:pPr>
      <w:ins w:id="1197" w:author="Gavin Thomas Koma" w:date="2023-02-12T14:35:00Z">
        <w:r>
          <w:t>All observations are drawn from a normal distribution</w:t>
        </w:r>
      </w:ins>
    </w:p>
    <w:p w14:paraId="25836B55" w14:textId="77777777" w:rsidR="00176E57" w:rsidRDefault="00176E57" w:rsidP="00176E57">
      <w:pPr>
        <w:pStyle w:val="ListParagraph"/>
        <w:numPr>
          <w:ilvl w:val="0"/>
          <w:numId w:val="33"/>
        </w:numPr>
        <w:jc w:val="left"/>
        <w:rPr>
          <w:ins w:id="1198" w:author="Gavin Thomas Koma" w:date="2023-02-12T14:36:00Z"/>
        </w:rPr>
      </w:pPr>
      <w:ins w:id="1199" w:author="Gavin Thomas Koma" w:date="2023-02-12T14:35:00Z">
        <w:r>
          <w:t>Each class has its own covariance</w:t>
        </w:r>
      </w:ins>
      <w:ins w:id="1200" w:author="Gavin Thomas Koma" w:date="2023-02-12T14:36:00Z">
        <w:r>
          <w:t xml:space="preserve"> matrix</w:t>
        </w:r>
      </w:ins>
    </w:p>
    <w:p w14:paraId="0FA78BDB" w14:textId="77777777" w:rsidR="00176E57" w:rsidRDefault="00176E57" w:rsidP="00176E57">
      <w:pPr>
        <w:jc w:val="left"/>
        <w:rPr>
          <w:ins w:id="1201" w:author="Gavin Thomas Koma" w:date="2023-02-12T14:36:00Z"/>
        </w:rPr>
      </w:pPr>
    </w:p>
    <w:p w14:paraId="072647BE" w14:textId="568B3985" w:rsidR="00176E57" w:rsidRDefault="00176E57" w:rsidP="00176E57">
      <w:pPr>
        <w:widowControl/>
        <w:overflowPunct/>
        <w:autoSpaceDE/>
        <w:autoSpaceDN/>
        <w:adjustRightInd/>
        <w:spacing w:after="0"/>
        <w:jc w:val="left"/>
        <w:textAlignment w:val="auto"/>
        <w:rPr>
          <w:ins w:id="1202" w:author="Gavin Thomas Koma" w:date="2023-02-12T14:36:00Z"/>
        </w:rPr>
      </w:pPr>
      <w:ins w:id="1203" w:author="Gavin Thomas Koma" w:date="2023-02-12T14:36:00Z">
        <w:r>
          <w:t>Linear Discriminant Analysis</w:t>
        </w:r>
      </w:ins>
    </w:p>
    <w:p w14:paraId="0929C4A7" w14:textId="77777777" w:rsidR="00176E57" w:rsidRDefault="00176E57" w:rsidP="00176E57">
      <w:pPr>
        <w:pStyle w:val="ListParagraph"/>
        <w:numPr>
          <w:ilvl w:val="0"/>
          <w:numId w:val="34"/>
        </w:numPr>
        <w:jc w:val="left"/>
        <w:rPr>
          <w:ins w:id="1204" w:author="Gavin Thomas Koma" w:date="2023-02-12T14:36:00Z"/>
        </w:rPr>
      </w:pPr>
      <w:ins w:id="1205" w:author="Gavin Thomas Koma" w:date="2023-02-12T14:36:00Z">
        <w:r>
          <w:t>All samples are drawn from a normal distribution</w:t>
        </w:r>
      </w:ins>
    </w:p>
    <w:p w14:paraId="54A7E105" w14:textId="0287E315" w:rsidR="00AD0793" w:rsidRPr="00AD0793" w:rsidRDefault="00176E57" w:rsidP="00176E57">
      <w:pPr>
        <w:pStyle w:val="ListParagraph"/>
        <w:numPr>
          <w:ilvl w:val="0"/>
          <w:numId w:val="34"/>
        </w:numPr>
        <w:jc w:val="left"/>
        <w:rPr>
          <w:ins w:id="1206" w:author="Gavin Thomas Koma" w:date="2023-02-12T14:08:00Z"/>
        </w:rPr>
        <w:pPrChange w:id="1207" w:author="Gavin Thomas Koma" w:date="2023-02-12T14:36:00Z">
          <w:pPr>
            <w:widowControl/>
            <w:overflowPunct/>
            <w:autoSpaceDE/>
            <w:autoSpaceDN/>
            <w:adjustRightInd/>
            <w:spacing w:after="0"/>
            <w:jc w:val="left"/>
            <w:textAlignment w:val="auto"/>
          </w:pPr>
        </w:pPrChange>
      </w:pPr>
      <w:ins w:id="1208" w:author="Gavin Thomas Koma" w:date="2023-02-12T14:36:00Z">
        <w:r>
          <w:t>There is only one common covariance matrix</w:t>
        </w:r>
      </w:ins>
      <w:ins w:id="1209" w:author="Gavin Thomas Koma" w:date="2023-02-12T14:35:00Z">
        <w:r w:rsidR="00AD0793">
          <w:br/>
        </w:r>
      </w:ins>
    </w:p>
    <w:p w14:paraId="3E57DB4E" w14:textId="11FA5B49" w:rsidR="000D6292" w:rsidRDefault="00176E57" w:rsidP="000D6292">
      <w:pPr>
        <w:widowControl/>
        <w:overflowPunct/>
        <w:autoSpaceDE/>
        <w:autoSpaceDN/>
        <w:adjustRightInd/>
        <w:spacing w:after="0"/>
        <w:jc w:val="left"/>
        <w:textAlignment w:val="auto"/>
        <w:rPr>
          <w:ins w:id="1210" w:author="Gavin Thomas Koma" w:date="2023-02-12T14:08:00Z"/>
        </w:rPr>
      </w:pPr>
      <w:ins w:id="1211" w:author="Gavin Thomas Koma" w:date="2023-02-12T14:37:00Z">
        <w:r>
          <w:t>We know that if we are working with data that is of a higher dimension (consider dataset 8 with three classes), then we will have to estimat</w:t>
        </w:r>
      </w:ins>
      <w:ins w:id="1212" w:author="Gavin Thomas Koma" w:date="2023-02-12T14:38:00Z">
        <w:r>
          <w:t xml:space="preserve">e more parameters. If we have more </w:t>
        </w:r>
        <w:proofErr w:type="gramStart"/>
        <w:r>
          <w:t>parameters</w:t>
        </w:r>
        <w:proofErr w:type="gramEnd"/>
        <w:r>
          <w:t xml:space="preserve"> then we may also have an increasingly high variance which would result in poor results given a QDA analysis. LDA, however, allows us to estimate fewer parameters but is less malleable in terms of prediction accuracy. </w:t>
        </w:r>
      </w:ins>
      <w:ins w:id="1213" w:author="Gavin Thomas Koma" w:date="2023-02-12T14:39:00Z">
        <w:r>
          <w:t xml:space="preserve">CI-PCA will allow us to work with a higher number of classes and create a set of data that is a linear combination of the original data. </w:t>
        </w:r>
      </w:ins>
    </w:p>
    <w:p w14:paraId="4E1F3762" w14:textId="159CAC91" w:rsidR="000D6292" w:rsidRDefault="000D6292" w:rsidP="000D6292">
      <w:pPr>
        <w:widowControl/>
        <w:overflowPunct/>
        <w:autoSpaceDE/>
        <w:autoSpaceDN/>
        <w:adjustRightInd/>
        <w:spacing w:after="0"/>
        <w:jc w:val="left"/>
        <w:textAlignment w:val="auto"/>
        <w:rPr>
          <w:ins w:id="1214" w:author="Gavin Thomas Koma" w:date="2023-02-12T14:40:00Z"/>
        </w:rPr>
      </w:pPr>
    </w:p>
    <w:p w14:paraId="3694ED00" w14:textId="4CCCE96D" w:rsidR="00176E57" w:rsidRDefault="00176E57" w:rsidP="000D6292">
      <w:pPr>
        <w:widowControl/>
        <w:overflowPunct/>
        <w:autoSpaceDE/>
        <w:autoSpaceDN/>
        <w:adjustRightInd/>
        <w:spacing w:after="0"/>
        <w:jc w:val="left"/>
        <w:textAlignment w:val="auto"/>
        <w:rPr>
          <w:ins w:id="1215" w:author="Gavin Thomas Koma" w:date="2023-02-12T14:08:00Z"/>
        </w:rPr>
      </w:pPr>
      <w:ins w:id="1216" w:author="Gavin Thomas Koma" w:date="2023-02-12T14:40:00Z">
        <w:r>
          <w:t xml:space="preserve">Based on the data values obtained for the above table, it seems that there was no one algorithm that did notably better than any of the others. Each algorithm performed very well in some cases and poorly in other cases. I think that this furthers the point made by Dr. </w:t>
        </w:r>
        <w:proofErr w:type="spellStart"/>
        <w:r>
          <w:t>Picone</w:t>
        </w:r>
        <w:proofErr w:type="spellEnd"/>
        <w:r>
          <w:t xml:space="preserve"> where</w:t>
        </w:r>
      </w:ins>
      <w:ins w:id="1217" w:author="Gavin Thomas Koma" w:date="2023-02-12T14:41:00Z">
        <w:r>
          <w:t xml:space="preserve"> the choice of your algorithm is random and may perform well or may perform poorly. This degree of randomness makes it difficult to compare algorithms at a base level. </w:t>
        </w:r>
      </w:ins>
    </w:p>
    <w:p w14:paraId="7466C22B" w14:textId="77777777" w:rsidR="000D6292" w:rsidRDefault="000D6292" w:rsidP="000D6292">
      <w:pPr>
        <w:widowControl/>
        <w:overflowPunct/>
        <w:autoSpaceDE/>
        <w:autoSpaceDN/>
        <w:adjustRightInd/>
        <w:spacing w:after="0"/>
        <w:jc w:val="left"/>
        <w:textAlignment w:val="auto"/>
        <w:rPr>
          <w:ins w:id="1218" w:author="Gavin Thomas Koma" w:date="2023-02-12T14:08:00Z"/>
        </w:rPr>
      </w:pPr>
    </w:p>
    <w:p w14:paraId="708732A2" w14:textId="24AA1869" w:rsidR="000D6292" w:rsidRDefault="000D6292" w:rsidP="000D6292">
      <w:pPr>
        <w:widowControl/>
        <w:overflowPunct/>
        <w:autoSpaceDE/>
        <w:autoSpaceDN/>
        <w:adjustRightInd/>
        <w:spacing w:after="0"/>
        <w:jc w:val="left"/>
        <w:textAlignment w:val="auto"/>
        <w:rPr>
          <w:ins w:id="1219" w:author="Gavin Thomas Koma" w:date="2023-02-12T14:08:00Z"/>
        </w:rPr>
      </w:pPr>
    </w:p>
    <w:p w14:paraId="1C3F7202" w14:textId="1793B024" w:rsidR="000D6292" w:rsidRPr="008A1344" w:rsidRDefault="000D6292" w:rsidP="000D6292">
      <w:pPr>
        <w:widowControl/>
        <w:overflowPunct/>
        <w:autoSpaceDE/>
        <w:autoSpaceDN/>
        <w:adjustRightInd/>
        <w:spacing w:after="0"/>
        <w:jc w:val="left"/>
        <w:textAlignment w:val="auto"/>
        <w:pPrChange w:id="1220" w:author="Gavin Thomas Koma" w:date="2023-02-12T14:08:00Z">
          <w:pPr/>
        </w:pPrChange>
      </w:pPr>
    </w:p>
    <w:sectPr w:rsidR="000D6292" w:rsidRPr="008A1344" w:rsidSect="00BF60FC">
      <w:headerReference w:type="default" r:id="rId38"/>
      <w:footerReference w:type="default" r:id="rId39"/>
      <w:pgSz w:w="12240" w:h="15840"/>
      <w:pgMar w:top="1440" w:right="1440" w:bottom="1440" w:left="1440" w:header="576"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A1D59" w14:textId="77777777" w:rsidR="00D46EDF" w:rsidRDefault="00D46EDF">
      <w:pPr>
        <w:spacing w:after="0"/>
      </w:pPr>
      <w:r>
        <w:separator/>
      </w:r>
    </w:p>
  </w:endnote>
  <w:endnote w:type="continuationSeparator" w:id="0">
    <w:p w14:paraId="5685BCA9" w14:textId="77777777" w:rsidR="00D46EDF" w:rsidRDefault="00D46E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altName w:val="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1EC8" w14:textId="3FE3093C" w:rsidR="005A0B97" w:rsidRDefault="009C6132">
    <w:pPr>
      <w:pStyle w:val="Footer"/>
      <w:tabs>
        <w:tab w:val="clear" w:pos="8640"/>
      </w:tabs>
    </w:pPr>
    <w:r>
      <w:t>E</w:t>
    </w:r>
    <w:r w:rsidR="002F691B">
      <w:t xml:space="preserve">CE </w:t>
    </w:r>
    <w:r w:rsidR="002A6630">
      <w:t>8527</w:t>
    </w:r>
    <w:r>
      <w:t xml:space="preserve">: </w:t>
    </w:r>
    <w:r w:rsidR="002A6630">
      <w:t>Introduction to Machine Learning and Pattern Recognition</w:t>
    </w:r>
    <w:r w:rsidR="006A3001">
      <w:tab/>
    </w:r>
    <w:ins w:id="1226" w:author="Gavin Thomas Koma" w:date="2023-02-06T22:58:00Z">
      <w:r w:rsidR="00A0041C">
        <w:t xml:space="preserve">February </w:t>
      </w:r>
    </w:ins>
    <w:ins w:id="1227" w:author="Gavin Thomas Koma" w:date="2023-02-11T22:44:00Z">
      <w:r w:rsidR="0029536E">
        <w:t>11</w:t>
      </w:r>
    </w:ins>
    <w:ins w:id="1228" w:author="Gavin Thomas Koma" w:date="2023-02-06T22:58:00Z">
      <w:r w:rsidR="00A0041C">
        <w:t>th</w:t>
      </w:r>
    </w:ins>
    <w:del w:id="1229" w:author="Gavin Thomas Koma" w:date="2023-02-06T22:58:00Z">
      <w:r w:rsidR="00396567" w:rsidDel="00A0041C">
        <w:delText>January 6</w:delText>
      </w:r>
    </w:del>
    <w:r w:rsidR="00396567">
      <w:t>, 202</w:t>
    </w:r>
    <w:ins w:id="1230" w:author="Gavin Thomas Koma" w:date="2023-02-12T14:41:00Z">
      <w:r w:rsidR="00C61441">
        <w:t>3</w:t>
      </w:r>
    </w:ins>
    <w:del w:id="1231" w:author="Gavin Thomas Koma" w:date="2023-02-12T14:41:00Z">
      <w:r w:rsidR="00396567" w:rsidDel="00C61441">
        <w:delText>2</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945D2" w14:textId="77777777" w:rsidR="00D46EDF" w:rsidRDefault="00D46EDF">
      <w:pPr>
        <w:spacing w:after="0"/>
      </w:pPr>
      <w:r>
        <w:separator/>
      </w:r>
    </w:p>
  </w:footnote>
  <w:footnote w:type="continuationSeparator" w:id="0">
    <w:p w14:paraId="2CE948A1" w14:textId="77777777" w:rsidR="00D46EDF" w:rsidRDefault="00D46E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8617D" w14:textId="56C22880" w:rsidR="00A0041C" w:rsidRDefault="002A6630">
    <w:pPr>
      <w:pStyle w:val="Header"/>
      <w:tabs>
        <w:tab w:val="clear" w:pos="8640"/>
      </w:tabs>
    </w:pPr>
    <w:r>
      <w:t>G</w:t>
    </w:r>
    <w:r w:rsidR="009C6132">
      <w:t xml:space="preserve">. </w:t>
    </w:r>
    <w:r>
      <w:t>Koma</w:t>
    </w:r>
    <w:r w:rsidR="009C6132">
      <w:t xml:space="preserve">: HW # </w:t>
    </w:r>
    <w:r>
      <w:t>0</w:t>
    </w:r>
    <w:ins w:id="1221" w:author="Gavin Thomas Koma" w:date="2023-02-11T22:44:00Z">
      <w:r w:rsidR="0029536E">
        <w:t>4</w:t>
      </w:r>
    </w:ins>
    <w:del w:id="1222" w:author="Gavin Thomas Koma" w:date="2023-02-11T22:44:00Z">
      <w:r w:rsidDel="0029536E">
        <w:delText>3</w:delText>
      </w:r>
    </w:del>
    <w:r w:rsidR="006A3001">
      <w:tab/>
      <w:t xml:space="preserve">Page </w:t>
    </w:r>
    <w:r w:rsidR="0044049E">
      <w:rPr>
        <w:rStyle w:val="PageNumber"/>
      </w:rPr>
      <w:fldChar w:fldCharType="begin"/>
    </w:r>
    <w:r w:rsidR="006A3001">
      <w:rPr>
        <w:rStyle w:val="PageNumber"/>
      </w:rPr>
      <w:instrText xml:space="preserve"> PAGE </w:instrText>
    </w:r>
    <w:r w:rsidR="0044049E">
      <w:rPr>
        <w:rStyle w:val="PageNumber"/>
      </w:rPr>
      <w:fldChar w:fldCharType="separate"/>
    </w:r>
    <w:r w:rsidR="00BF60FC">
      <w:rPr>
        <w:rStyle w:val="PageNumber"/>
        <w:noProof/>
      </w:rPr>
      <w:t>1</w:t>
    </w:r>
    <w:r w:rsidR="0044049E">
      <w:rPr>
        <w:rStyle w:val="PageNumber"/>
      </w:rPr>
      <w:fldChar w:fldCharType="end"/>
    </w:r>
    <w:r w:rsidR="006A3001">
      <w:rPr>
        <w:rStyle w:val="PageNumber"/>
      </w:rPr>
      <w:t xml:space="preserve"> of </w:t>
    </w:r>
    <w:ins w:id="1223" w:author="Gavin Thomas Koma" w:date="2023-02-06T22:58:00Z">
      <w:r w:rsidR="00A0041C">
        <w:rPr>
          <w:rStyle w:val="PageNumber"/>
        </w:rPr>
        <w:t>1</w:t>
      </w:r>
    </w:ins>
    <w:ins w:id="1224" w:author="Gavin Thomas Koma" w:date="2023-02-12T14:41:00Z">
      <w:r w:rsidR="00C61441">
        <w:rPr>
          <w:rStyle w:val="PageNumber"/>
        </w:rPr>
        <w:t>2</w:t>
      </w:r>
    </w:ins>
    <w:del w:id="1225" w:author="Gavin Thomas Koma" w:date="2023-02-06T22:58:00Z">
      <w:r w:rsidR="002A35EA" w:rsidDel="00A0041C">
        <w:rPr>
          <w:rStyle w:val="PageNumber"/>
        </w:rPr>
        <w:delText>2</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D1530"/>
    <w:multiLevelType w:val="multilevel"/>
    <w:tmpl w:val="82D487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EA00C52"/>
    <w:multiLevelType w:val="multilevel"/>
    <w:tmpl w:val="E946E0DA"/>
    <w:lvl w:ilvl="0">
      <w:start w:val="1"/>
      <w:numFmt w:val="decimal"/>
      <w:lvlText w:val="Problem %1:"/>
      <w:lvlJc w:val="left"/>
      <w:pPr>
        <w:ind w:left="360" w:hanging="360"/>
      </w:pPr>
      <w:rPr>
        <w:rFonts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6" w15:restartNumberingAfterBreak="0">
    <w:nsid w:val="2202544B"/>
    <w:multiLevelType w:val="hybridMultilevel"/>
    <w:tmpl w:val="FC7CD0A6"/>
    <w:lvl w:ilvl="0" w:tplc="D96E0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8" w15:restartNumberingAfterBreak="0">
    <w:nsid w:val="26622BCC"/>
    <w:multiLevelType w:val="hybridMultilevel"/>
    <w:tmpl w:val="3A067846"/>
    <w:lvl w:ilvl="0" w:tplc="EE944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490F7F"/>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15A0210"/>
    <w:multiLevelType w:val="multilevel"/>
    <w:tmpl w:val="D6F27D1E"/>
    <w:lvl w:ilvl="0">
      <w:start w:val="1"/>
      <w:numFmt w:val="upperLetter"/>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A21839"/>
    <w:multiLevelType w:val="hybridMultilevel"/>
    <w:tmpl w:val="2F8EA98A"/>
    <w:lvl w:ilvl="0" w:tplc="9C445A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4"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5"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7" w15:restartNumberingAfterBreak="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96C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EF0EE0"/>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09E58DB"/>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426D38"/>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2F58B4"/>
    <w:multiLevelType w:val="hybridMultilevel"/>
    <w:tmpl w:val="9898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7507193">
    <w:abstractNumId w:val="0"/>
  </w:num>
  <w:num w:numId="2" w16cid:durableId="1654721865">
    <w:abstractNumId w:val="5"/>
  </w:num>
  <w:num w:numId="3" w16cid:durableId="433987271">
    <w:abstractNumId w:val="15"/>
  </w:num>
  <w:num w:numId="4" w16cid:durableId="1390953177">
    <w:abstractNumId w:val="14"/>
  </w:num>
  <w:num w:numId="5" w16cid:durableId="1321151790">
    <w:abstractNumId w:val="7"/>
  </w:num>
  <w:num w:numId="6" w16cid:durableId="520169004">
    <w:abstractNumId w:val="13"/>
  </w:num>
  <w:num w:numId="7" w16cid:durableId="775750910">
    <w:abstractNumId w:val="4"/>
  </w:num>
  <w:num w:numId="8" w16cid:durableId="207231787">
    <w:abstractNumId w:val="16"/>
  </w:num>
  <w:num w:numId="9" w16cid:durableId="884439974">
    <w:abstractNumId w:val="3"/>
  </w:num>
  <w:num w:numId="10" w16cid:durableId="1996061557">
    <w:abstractNumId w:val="1"/>
  </w:num>
  <w:num w:numId="11" w16cid:durableId="1689913250">
    <w:abstractNumId w:val="21"/>
  </w:num>
  <w:num w:numId="12" w16cid:durableId="655689566">
    <w:abstractNumId w:val="11"/>
  </w:num>
  <w:num w:numId="13" w16cid:durableId="560795643">
    <w:abstractNumId w:val="17"/>
  </w:num>
  <w:num w:numId="14" w16cid:durableId="737093247">
    <w:abstractNumId w:val="5"/>
  </w:num>
  <w:num w:numId="15" w16cid:durableId="1276713568">
    <w:abstractNumId w:val="5"/>
  </w:num>
  <w:num w:numId="16" w16cid:durableId="1420634121">
    <w:abstractNumId w:val="5"/>
  </w:num>
  <w:num w:numId="17" w16cid:durableId="143356271">
    <w:abstractNumId w:val="5"/>
  </w:num>
  <w:num w:numId="18" w16cid:durableId="1022708404">
    <w:abstractNumId w:val="5"/>
  </w:num>
  <w:num w:numId="19" w16cid:durableId="160464642">
    <w:abstractNumId w:val="5"/>
  </w:num>
  <w:num w:numId="20" w16cid:durableId="912081838">
    <w:abstractNumId w:val="5"/>
  </w:num>
  <w:num w:numId="21" w16cid:durableId="353650905">
    <w:abstractNumId w:val="18"/>
  </w:num>
  <w:num w:numId="22" w16cid:durableId="228344051">
    <w:abstractNumId w:val="10"/>
  </w:num>
  <w:num w:numId="23" w16cid:durableId="1287465680">
    <w:abstractNumId w:val="10"/>
  </w:num>
  <w:num w:numId="24" w16cid:durableId="1053963362">
    <w:abstractNumId w:val="10"/>
  </w:num>
  <w:num w:numId="25" w16cid:durableId="401607734">
    <w:abstractNumId w:val="10"/>
  </w:num>
  <w:num w:numId="26" w16cid:durableId="1963732861">
    <w:abstractNumId w:val="23"/>
  </w:num>
  <w:num w:numId="27" w16cid:durableId="76295130">
    <w:abstractNumId w:val="22"/>
  </w:num>
  <w:num w:numId="28" w16cid:durableId="411780868">
    <w:abstractNumId w:val="2"/>
  </w:num>
  <w:num w:numId="29" w16cid:durableId="295911008">
    <w:abstractNumId w:val="20"/>
  </w:num>
  <w:num w:numId="30" w16cid:durableId="548077786">
    <w:abstractNumId w:val="12"/>
  </w:num>
  <w:num w:numId="31" w16cid:durableId="439833861">
    <w:abstractNumId w:val="8"/>
  </w:num>
  <w:num w:numId="32" w16cid:durableId="1425611376">
    <w:abstractNumId w:val="6"/>
  </w:num>
  <w:num w:numId="33" w16cid:durableId="1411612130">
    <w:abstractNumId w:val="19"/>
  </w:num>
  <w:num w:numId="34" w16cid:durableId="93594070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Thomas Koma">
    <w15:presenceInfo w15:providerId="AD" w15:userId="S::tug44382@temple.edu::6701367a-3b1c-45a8-a91f-7682e18c06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drawingGridHorizontalSpacing w:val="11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F6D"/>
    <w:rsid w:val="000857C8"/>
    <w:rsid w:val="000A392D"/>
    <w:rsid w:val="000B6025"/>
    <w:rsid w:val="000C155F"/>
    <w:rsid w:val="000D6292"/>
    <w:rsid w:val="00106E08"/>
    <w:rsid w:val="00145F6F"/>
    <w:rsid w:val="00176E57"/>
    <w:rsid w:val="001E4673"/>
    <w:rsid w:val="00200204"/>
    <w:rsid w:val="00201700"/>
    <w:rsid w:val="00262558"/>
    <w:rsid w:val="0029427A"/>
    <w:rsid w:val="0029536E"/>
    <w:rsid w:val="002A35EA"/>
    <w:rsid w:val="002A6630"/>
    <w:rsid w:val="002B09CD"/>
    <w:rsid w:val="002E0497"/>
    <w:rsid w:val="002F3EE6"/>
    <w:rsid w:val="002F691B"/>
    <w:rsid w:val="003070AF"/>
    <w:rsid w:val="00366F6D"/>
    <w:rsid w:val="003925EE"/>
    <w:rsid w:val="00396567"/>
    <w:rsid w:val="003C0AF7"/>
    <w:rsid w:val="003C7142"/>
    <w:rsid w:val="004006EE"/>
    <w:rsid w:val="0044049E"/>
    <w:rsid w:val="004A6432"/>
    <w:rsid w:val="004B7DEF"/>
    <w:rsid w:val="00523D16"/>
    <w:rsid w:val="005274E4"/>
    <w:rsid w:val="005A0B97"/>
    <w:rsid w:val="005A38B2"/>
    <w:rsid w:val="005D6B37"/>
    <w:rsid w:val="00670C75"/>
    <w:rsid w:val="00685B7C"/>
    <w:rsid w:val="006A3001"/>
    <w:rsid w:val="006F1E6E"/>
    <w:rsid w:val="00703D34"/>
    <w:rsid w:val="0074414A"/>
    <w:rsid w:val="007802FD"/>
    <w:rsid w:val="007D07DF"/>
    <w:rsid w:val="007F2441"/>
    <w:rsid w:val="00812ECD"/>
    <w:rsid w:val="008147CF"/>
    <w:rsid w:val="00832051"/>
    <w:rsid w:val="008514CA"/>
    <w:rsid w:val="00860951"/>
    <w:rsid w:val="008642BE"/>
    <w:rsid w:val="00866C4C"/>
    <w:rsid w:val="008806EF"/>
    <w:rsid w:val="008A1344"/>
    <w:rsid w:val="008C4C30"/>
    <w:rsid w:val="008F01C8"/>
    <w:rsid w:val="008F02BB"/>
    <w:rsid w:val="008F177A"/>
    <w:rsid w:val="00974BC4"/>
    <w:rsid w:val="009B0636"/>
    <w:rsid w:val="009C6132"/>
    <w:rsid w:val="009E0DFD"/>
    <w:rsid w:val="009E6391"/>
    <w:rsid w:val="00A0041C"/>
    <w:rsid w:val="00A059D0"/>
    <w:rsid w:val="00A3518B"/>
    <w:rsid w:val="00A36076"/>
    <w:rsid w:val="00A55B03"/>
    <w:rsid w:val="00A771F6"/>
    <w:rsid w:val="00A77AFC"/>
    <w:rsid w:val="00AA057E"/>
    <w:rsid w:val="00AA38FD"/>
    <w:rsid w:val="00AD0793"/>
    <w:rsid w:val="00B244B2"/>
    <w:rsid w:val="00B44A00"/>
    <w:rsid w:val="00B8272E"/>
    <w:rsid w:val="00B94AED"/>
    <w:rsid w:val="00BD2BA1"/>
    <w:rsid w:val="00BF31D5"/>
    <w:rsid w:val="00BF60FC"/>
    <w:rsid w:val="00C61441"/>
    <w:rsid w:val="00CC171E"/>
    <w:rsid w:val="00D14622"/>
    <w:rsid w:val="00D46EDF"/>
    <w:rsid w:val="00DC5F3E"/>
    <w:rsid w:val="00DC6516"/>
    <w:rsid w:val="00DE4FD8"/>
    <w:rsid w:val="00DE6353"/>
    <w:rsid w:val="00E606F8"/>
    <w:rsid w:val="00E706F1"/>
    <w:rsid w:val="00EB0F45"/>
    <w:rsid w:val="00ED1CA2"/>
    <w:rsid w:val="00EE4314"/>
    <w:rsid w:val="00F06A10"/>
    <w:rsid w:val="00F200F3"/>
    <w:rsid w:val="00F26A5B"/>
    <w:rsid w:val="00F7051A"/>
    <w:rsid w:val="00F72750"/>
    <w:rsid w:val="00F76A8A"/>
    <w:rsid w:val="00F86BE9"/>
    <w:rsid w:val="00FF3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9B605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2"/>
      </w:numPr>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spacing w:before="24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semiHidden/>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trong">
    <w:name w:val="Strong"/>
    <w:basedOn w:val="DefaultParagraphFont"/>
    <w:uiPriority w:val="22"/>
    <w:qFormat/>
    <w:rsid w:val="003925EE"/>
    <w:rPr>
      <w:b/>
      <w:bCs/>
    </w:rPr>
  </w:style>
  <w:style w:type="character" w:customStyle="1" w:styleId="CaptionChar">
    <w:name w:val="Caption Char"/>
    <w:basedOn w:val="DefaultParagraphFont"/>
    <w:link w:val="Caption"/>
    <w:uiPriority w:val="35"/>
    <w:rsid w:val="004A6432"/>
    <w:rPr>
      <w:b/>
      <w:bCs/>
    </w:rPr>
  </w:style>
  <w:style w:type="paragraph" w:styleId="Revision">
    <w:name w:val="Revision"/>
    <w:hidden/>
    <w:uiPriority w:val="99"/>
    <w:semiHidden/>
    <w:rsid w:val="00F200F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33D4A-7573-F04F-A778-C34CA6616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13</Pages>
  <Words>1691</Words>
  <Characters>9641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11310</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Gavin Thomas Koma</cp:lastModifiedBy>
  <cp:revision>6</cp:revision>
  <cp:lastPrinted>2023-02-07T04:06:00Z</cp:lastPrinted>
  <dcterms:created xsi:type="dcterms:W3CDTF">2023-02-09T18:28:00Z</dcterms:created>
  <dcterms:modified xsi:type="dcterms:W3CDTF">2023-02-12T19:41:00Z</dcterms:modified>
</cp:coreProperties>
</file>